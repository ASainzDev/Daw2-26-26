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0D50" w:rsidRDefault="00BE1086">
      <w:r>
        <w:tab/>
      </w:r>
      <w:bookmarkStart w:id="0" w:name="_GoBack"/>
      <w:bookmarkEnd w:id="0"/>
    </w:p>
    <w:p w:rsidR="00D30D50" w:rsidRDefault="005B1598" w:rsidP="00D30D50">
      <w:pPr>
        <w:pStyle w:val="Ttulo"/>
        <w:pPrChange w:id="1" w:author="Alejandro Sainz Sainz" w:date="2026-01-26T09:56:00Z">
          <w:pPr>
            <w:pStyle w:val="Ttulo"/>
            <w:keepNext w:val="0"/>
            <w:keepLines w:val="0"/>
            <w:widowControl w:val="0"/>
            <w:pBdr>
              <w:top w:val="nil"/>
              <w:left w:val="nil"/>
              <w:bottom w:val="nil"/>
              <w:right w:val="nil"/>
              <w:between w:val="nil"/>
            </w:pBdr>
            <w:spacing w:line="276" w:lineRule="auto"/>
          </w:pPr>
        </w:pPrChange>
      </w:pPr>
      <w:bookmarkStart w:id="2" w:name="_t407xxhvh3jg" w:colFirst="0" w:colLast="0"/>
      <w:bookmarkEnd w:id="2"/>
      <w:proofErr w:type="spellStart"/>
      <w:ins w:id="3" w:author="Alejandro Sainz Sainz" w:date="2026-01-26T09:56:00Z">
        <w:r>
          <w:t>Docker</w:t>
        </w:r>
        <w:proofErr w:type="spellEnd"/>
        <w:r>
          <w:t xml:space="preserve"> </w:t>
        </w:r>
        <w:proofErr w:type="spellStart"/>
        <w:r>
          <w:t>Compose</w:t>
        </w:r>
      </w:ins>
      <w:proofErr w:type="spellEnd"/>
    </w:p>
    <w:p w:rsidR="00D30D50" w:rsidRDefault="00D30D50">
      <w:pPr>
        <w:pStyle w:val="Subttulo"/>
        <w:keepNext w:val="0"/>
        <w:keepLines w:val="0"/>
        <w:widowControl w:val="0"/>
        <w:pBdr>
          <w:top w:val="nil"/>
          <w:left w:val="nil"/>
          <w:bottom w:val="nil"/>
          <w:right w:val="nil"/>
          <w:between w:val="nil"/>
        </w:pBdr>
        <w:spacing w:before="0"/>
      </w:pPr>
      <w:bookmarkStart w:id="4" w:name="_i5w5ymi3yyfj" w:colFirst="0" w:colLast="0"/>
      <w:bookmarkEnd w:id="4"/>
    </w:p>
    <w:p w:rsidR="00D30D50" w:rsidRDefault="00D30D50">
      <w:pPr>
        <w:widowControl w:val="0"/>
        <w:pBdr>
          <w:top w:val="nil"/>
          <w:left w:val="nil"/>
          <w:bottom w:val="nil"/>
          <w:right w:val="nil"/>
          <w:between w:val="nil"/>
        </w:pBdr>
      </w:pPr>
    </w:p>
    <w:p w:rsidR="00D30D50" w:rsidRDefault="00D30D50">
      <w:pPr>
        <w:widowControl w:val="0"/>
        <w:pBdr>
          <w:top w:val="nil"/>
          <w:left w:val="nil"/>
          <w:bottom w:val="nil"/>
          <w:right w:val="nil"/>
          <w:between w:val="nil"/>
        </w:pBdr>
      </w:pPr>
    </w:p>
    <w:p w:rsidR="00D30D50" w:rsidRDefault="00D30D50">
      <w:pPr>
        <w:widowControl w:val="0"/>
        <w:pBdr>
          <w:top w:val="nil"/>
          <w:left w:val="nil"/>
          <w:bottom w:val="nil"/>
          <w:right w:val="nil"/>
          <w:between w:val="nil"/>
        </w:pBdr>
      </w:pPr>
    </w:p>
    <w:p w:rsidR="00D30D50" w:rsidRDefault="00D30D50">
      <w:pPr>
        <w:widowControl w:val="0"/>
        <w:pBdr>
          <w:top w:val="nil"/>
          <w:left w:val="nil"/>
          <w:bottom w:val="nil"/>
          <w:right w:val="nil"/>
          <w:between w:val="nil"/>
        </w:pBdr>
      </w:pPr>
    </w:p>
    <w:p w:rsidR="00D30D50" w:rsidRDefault="00D30D50">
      <w:pPr>
        <w:widowControl w:val="0"/>
        <w:pBdr>
          <w:top w:val="nil"/>
          <w:left w:val="nil"/>
          <w:bottom w:val="nil"/>
          <w:right w:val="nil"/>
          <w:between w:val="nil"/>
        </w:pBdr>
      </w:pPr>
    </w:p>
    <w:p w:rsidR="00D30D50" w:rsidRDefault="00D30D50">
      <w:pPr>
        <w:widowControl w:val="0"/>
        <w:pBdr>
          <w:top w:val="nil"/>
          <w:left w:val="nil"/>
          <w:bottom w:val="nil"/>
          <w:right w:val="nil"/>
          <w:between w:val="nil"/>
        </w:pBdr>
      </w:pPr>
    </w:p>
    <w:p w:rsidR="00D30D50" w:rsidRDefault="00D30D50">
      <w:pPr>
        <w:widowControl w:val="0"/>
        <w:pBdr>
          <w:top w:val="nil"/>
          <w:left w:val="nil"/>
          <w:bottom w:val="nil"/>
          <w:right w:val="nil"/>
          <w:between w:val="nil"/>
        </w:pBdr>
      </w:pPr>
    </w:p>
    <w:p w:rsidR="00D30D50" w:rsidRDefault="00D30D50">
      <w:pPr>
        <w:widowControl w:val="0"/>
        <w:pBdr>
          <w:top w:val="nil"/>
          <w:left w:val="nil"/>
          <w:bottom w:val="nil"/>
          <w:right w:val="nil"/>
          <w:between w:val="nil"/>
        </w:pBdr>
      </w:pPr>
    </w:p>
    <w:p w:rsidR="00D30D50" w:rsidRDefault="00D30D50">
      <w:pPr>
        <w:widowControl w:val="0"/>
        <w:pBdr>
          <w:top w:val="nil"/>
          <w:left w:val="nil"/>
          <w:bottom w:val="nil"/>
          <w:right w:val="nil"/>
          <w:between w:val="nil"/>
        </w:pBdr>
      </w:pPr>
    </w:p>
    <w:p w:rsidR="00D30D50" w:rsidRDefault="005B1598">
      <w:pPr>
        <w:widowControl w:val="0"/>
        <w:pBdr>
          <w:top w:val="nil"/>
          <w:left w:val="nil"/>
          <w:bottom w:val="nil"/>
          <w:right w:val="nil"/>
          <w:between w:val="nil"/>
        </w:pBdr>
        <w:spacing w:before="0" w:line="240" w:lineRule="auto"/>
        <w:rPr>
          <w:rFonts w:ascii="Roboto Slab" w:eastAsia="Roboto Slab" w:hAnsi="Roboto Slab" w:cs="Roboto Slab"/>
          <w:color w:val="0099E8"/>
          <w:sz w:val="36"/>
          <w:szCs w:val="36"/>
        </w:rPr>
      </w:pPr>
      <w:ins w:id="5" w:author="Alejandro Sainz Sainz" w:date="2026-01-26T09:57:00Z">
        <w:r>
          <w:rPr>
            <w:rFonts w:ascii="Roboto Slab" w:eastAsia="Roboto Slab" w:hAnsi="Roboto Slab" w:cs="Roboto Slab"/>
            <w:color w:val="0099E8"/>
            <w:sz w:val="36"/>
            <w:szCs w:val="36"/>
            <w:rPrChange w:id="6" w:author="Alejandro Sainz Sainz" w:date="2026-01-26T09:57:00Z">
              <w:rPr/>
            </w:rPrChange>
          </w:rPr>
          <w:t xml:space="preserve">Alejandro Sainz </w:t>
        </w:r>
        <w:proofErr w:type="spellStart"/>
        <w:r>
          <w:rPr>
            <w:rFonts w:ascii="Roboto Slab" w:eastAsia="Roboto Slab" w:hAnsi="Roboto Slab" w:cs="Roboto Slab"/>
            <w:color w:val="0099E8"/>
            <w:sz w:val="36"/>
            <w:szCs w:val="36"/>
            <w:rPrChange w:id="7" w:author="Alejandro Sainz Sainz" w:date="2026-01-26T09:57:00Z">
              <w:rPr/>
            </w:rPrChange>
          </w:rPr>
          <w:t>Sainz</w:t>
        </w:r>
      </w:ins>
      <w:proofErr w:type="spellEnd"/>
    </w:p>
    <w:p w:rsidR="00D30D50" w:rsidRDefault="005B1598">
      <w:pPr>
        <w:widowControl w:val="0"/>
        <w:pBdr>
          <w:top w:val="nil"/>
          <w:left w:val="nil"/>
          <w:bottom w:val="nil"/>
          <w:right w:val="nil"/>
          <w:between w:val="nil"/>
        </w:pBdr>
        <w:spacing w:before="0" w:line="240" w:lineRule="auto"/>
        <w:rPr>
          <w:rFonts w:ascii="Roboto Slab" w:eastAsia="Roboto Slab" w:hAnsi="Roboto Slab" w:cs="Roboto Slab"/>
          <w:color w:val="0099E8"/>
          <w:sz w:val="36"/>
          <w:szCs w:val="36"/>
        </w:rPr>
      </w:pPr>
      <w:ins w:id="8" w:author="Alejandro Sainz Sainz" w:date="2026-01-26T09:58:00Z">
        <w:r>
          <w:rPr>
            <w:rFonts w:ascii="Roboto Slab" w:eastAsia="Roboto Slab" w:hAnsi="Roboto Slab" w:cs="Roboto Slab"/>
            <w:color w:val="0099E8"/>
            <w:sz w:val="36"/>
            <w:szCs w:val="36"/>
          </w:rPr>
          <w:t>26/01/2026</w:t>
        </w:r>
      </w:ins>
    </w:p>
    <w:p w:rsidR="00D30D50" w:rsidRDefault="00D30D50">
      <w:pPr>
        <w:widowControl w:val="0"/>
        <w:pBdr>
          <w:top w:val="nil"/>
          <w:left w:val="nil"/>
          <w:bottom w:val="nil"/>
          <w:right w:val="nil"/>
          <w:between w:val="nil"/>
        </w:pBdr>
        <w:spacing w:line="240" w:lineRule="auto"/>
        <w:jc w:val="left"/>
        <w:rPr>
          <w:rFonts w:ascii="Roboto Slab" w:eastAsia="Roboto Slab" w:hAnsi="Roboto Slab" w:cs="Roboto Slab"/>
          <w:color w:val="0099E8"/>
          <w:sz w:val="40"/>
          <w:szCs w:val="40"/>
        </w:rPr>
      </w:pPr>
    </w:p>
    <w:p w:rsidR="00D30D50" w:rsidRPr="00D30D50" w:rsidRDefault="00D30D50">
      <w:pPr>
        <w:widowControl w:val="0"/>
        <w:pBdr>
          <w:top w:val="nil"/>
          <w:left w:val="nil"/>
          <w:bottom w:val="nil"/>
          <w:right w:val="nil"/>
          <w:between w:val="nil"/>
        </w:pBdr>
        <w:jc w:val="left"/>
        <w:rPr>
          <w:ins w:id="9" w:author="Alejandro Sainz Sainz" w:date="2026-01-26T09:58:00Z"/>
          <w:rPrChange w:id="10" w:author="Alejandro Sainz Sainz" w:date="2026-01-26T09:58:00Z">
            <w:rPr>
              <w:ins w:id="11" w:author="Alejandro Sainz Sainz" w:date="2026-01-26T09:58:00Z"/>
              <w:rFonts w:ascii="Roboto Slab" w:eastAsia="Roboto Slab" w:hAnsi="Roboto Slab" w:cs="Roboto Slab"/>
              <w:color w:val="0099E8"/>
              <w:sz w:val="40"/>
              <w:szCs w:val="40"/>
            </w:rPr>
          </w:rPrChange>
        </w:rPr>
      </w:pPr>
    </w:p>
    <w:p w:rsidR="00D30D50" w:rsidRPr="00D30D50" w:rsidRDefault="00D30D50">
      <w:pPr>
        <w:widowControl w:val="0"/>
        <w:pBdr>
          <w:top w:val="nil"/>
          <w:left w:val="nil"/>
          <w:bottom w:val="nil"/>
          <w:right w:val="nil"/>
          <w:between w:val="nil"/>
        </w:pBdr>
        <w:jc w:val="left"/>
        <w:rPr>
          <w:ins w:id="12" w:author="Alejandro Sainz Sainz" w:date="2026-01-26T09:58:00Z"/>
          <w:rPrChange w:id="13" w:author="Alejandro Sainz Sainz" w:date="2026-01-26T09:58:00Z">
            <w:rPr>
              <w:ins w:id="14" w:author="Alejandro Sainz Sainz" w:date="2026-01-26T09:58:00Z"/>
              <w:rFonts w:ascii="Roboto Slab" w:eastAsia="Roboto Slab" w:hAnsi="Roboto Slab" w:cs="Roboto Slab"/>
              <w:color w:val="0099E8"/>
              <w:sz w:val="40"/>
              <w:szCs w:val="40"/>
            </w:rPr>
          </w:rPrChange>
        </w:rPr>
      </w:pPr>
    </w:p>
    <w:p w:rsidR="00D30D50" w:rsidRPr="00D30D50" w:rsidRDefault="00D30D50">
      <w:pPr>
        <w:widowControl w:val="0"/>
        <w:pBdr>
          <w:top w:val="nil"/>
          <w:left w:val="nil"/>
          <w:bottom w:val="nil"/>
          <w:right w:val="nil"/>
          <w:between w:val="nil"/>
        </w:pBdr>
        <w:jc w:val="left"/>
        <w:rPr>
          <w:ins w:id="15" w:author="Alejandro Sainz Sainz" w:date="2026-01-26T09:58:00Z"/>
          <w:rPrChange w:id="16" w:author="Alejandro Sainz Sainz" w:date="2026-01-26T09:58:00Z">
            <w:rPr>
              <w:ins w:id="17" w:author="Alejandro Sainz Sainz" w:date="2026-01-26T09:58:00Z"/>
              <w:rFonts w:ascii="Roboto Slab" w:eastAsia="Roboto Slab" w:hAnsi="Roboto Slab" w:cs="Roboto Slab"/>
              <w:color w:val="0099E8"/>
              <w:sz w:val="40"/>
              <w:szCs w:val="40"/>
            </w:rPr>
          </w:rPrChange>
        </w:rPr>
      </w:pPr>
    </w:p>
    <w:p w:rsidR="00D30D50" w:rsidRPr="00D30D50" w:rsidRDefault="00D30D50">
      <w:pPr>
        <w:widowControl w:val="0"/>
        <w:pBdr>
          <w:top w:val="nil"/>
          <w:left w:val="nil"/>
          <w:bottom w:val="nil"/>
          <w:right w:val="nil"/>
          <w:between w:val="nil"/>
        </w:pBdr>
        <w:jc w:val="left"/>
        <w:rPr>
          <w:ins w:id="18" w:author="Alejandro Sainz Sainz" w:date="2026-01-26T09:58:00Z"/>
          <w:rPrChange w:id="19" w:author="Alejandro Sainz Sainz" w:date="2026-01-26T09:58:00Z">
            <w:rPr>
              <w:ins w:id="20" w:author="Alejandro Sainz Sainz" w:date="2026-01-26T09:58:00Z"/>
              <w:rFonts w:ascii="Roboto Slab" w:eastAsia="Roboto Slab" w:hAnsi="Roboto Slab" w:cs="Roboto Slab"/>
              <w:color w:val="0099E8"/>
              <w:sz w:val="40"/>
              <w:szCs w:val="40"/>
            </w:rPr>
          </w:rPrChange>
        </w:rPr>
      </w:pPr>
    </w:p>
    <w:p w:rsidR="00D30D50" w:rsidRPr="00D30D50" w:rsidRDefault="00D30D50">
      <w:pPr>
        <w:widowControl w:val="0"/>
        <w:pBdr>
          <w:top w:val="nil"/>
          <w:left w:val="nil"/>
          <w:bottom w:val="nil"/>
          <w:right w:val="nil"/>
          <w:between w:val="nil"/>
        </w:pBdr>
        <w:jc w:val="left"/>
        <w:rPr>
          <w:ins w:id="21" w:author="Alejandro Sainz Sainz" w:date="2026-01-26T09:58:00Z"/>
          <w:rPrChange w:id="22" w:author="Alejandro Sainz Sainz" w:date="2026-01-26T09:58:00Z">
            <w:rPr>
              <w:ins w:id="23" w:author="Alejandro Sainz Sainz" w:date="2026-01-26T09:58:00Z"/>
              <w:rFonts w:ascii="Roboto Slab" w:eastAsia="Roboto Slab" w:hAnsi="Roboto Slab" w:cs="Roboto Slab"/>
              <w:color w:val="0099E8"/>
              <w:sz w:val="40"/>
              <w:szCs w:val="40"/>
            </w:rPr>
          </w:rPrChange>
        </w:rPr>
      </w:pPr>
    </w:p>
    <w:p w:rsidR="00D30D50" w:rsidRPr="00D30D50" w:rsidRDefault="00D30D50">
      <w:pPr>
        <w:widowControl w:val="0"/>
        <w:pBdr>
          <w:top w:val="nil"/>
          <w:left w:val="nil"/>
          <w:bottom w:val="nil"/>
          <w:right w:val="nil"/>
          <w:between w:val="nil"/>
        </w:pBdr>
        <w:jc w:val="left"/>
        <w:rPr>
          <w:ins w:id="24" w:author="Alejandro Sainz Sainz" w:date="2026-01-26T09:58:00Z"/>
          <w:rPrChange w:id="25" w:author="Alejandro Sainz Sainz" w:date="2026-01-26T09:58:00Z">
            <w:rPr>
              <w:ins w:id="26" w:author="Alejandro Sainz Sainz" w:date="2026-01-26T09:58:00Z"/>
              <w:rFonts w:ascii="Roboto Slab" w:eastAsia="Roboto Slab" w:hAnsi="Roboto Slab" w:cs="Roboto Slab"/>
              <w:color w:val="0099E8"/>
              <w:sz w:val="40"/>
              <w:szCs w:val="40"/>
            </w:rPr>
          </w:rPrChange>
        </w:rPr>
      </w:pPr>
    </w:p>
    <w:p w:rsidR="00D30D50" w:rsidRPr="00D30D50" w:rsidRDefault="00D30D50">
      <w:pPr>
        <w:widowControl w:val="0"/>
        <w:pBdr>
          <w:top w:val="nil"/>
          <w:left w:val="nil"/>
          <w:bottom w:val="nil"/>
          <w:right w:val="nil"/>
          <w:between w:val="nil"/>
        </w:pBdr>
        <w:jc w:val="left"/>
        <w:rPr>
          <w:ins w:id="27" w:author="Alejandro Sainz Sainz" w:date="2026-01-26T09:58:00Z"/>
          <w:rPrChange w:id="28" w:author="Alejandro Sainz Sainz" w:date="2026-01-26T09:58:00Z">
            <w:rPr>
              <w:ins w:id="29" w:author="Alejandro Sainz Sainz" w:date="2026-01-26T09:58:00Z"/>
              <w:rFonts w:ascii="Roboto Slab" w:eastAsia="Roboto Slab" w:hAnsi="Roboto Slab" w:cs="Roboto Slab"/>
              <w:color w:val="0099E8"/>
              <w:sz w:val="40"/>
              <w:szCs w:val="40"/>
            </w:rPr>
          </w:rPrChange>
        </w:rPr>
      </w:pPr>
    </w:p>
    <w:p w:rsidR="00D30D50" w:rsidRPr="00D30D50" w:rsidRDefault="00D30D50">
      <w:pPr>
        <w:widowControl w:val="0"/>
        <w:pBdr>
          <w:top w:val="nil"/>
          <w:left w:val="nil"/>
          <w:bottom w:val="nil"/>
          <w:right w:val="nil"/>
          <w:between w:val="nil"/>
        </w:pBdr>
        <w:jc w:val="left"/>
        <w:rPr>
          <w:ins w:id="30" w:author="Alejandro Sainz Sainz" w:date="2026-01-26T09:58:00Z"/>
          <w:rPrChange w:id="31" w:author="Alejandro Sainz Sainz" w:date="2026-01-26T09:58:00Z">
            <w:rPr>
              <w:ins w:id="32" w:author="Alejandro Sainz Sainz" w:date="2026-01-26T09:58:00Z"/>
              <w:rFonts w:ascii="Roboto Slab" w:eastAsia="Roboto Slab" w:hAnsi="Roboto Slab" w:cs="Roboto Slab"/>
              <w:color w:val="0099E8"/>
              <w:sz w:val="40"/>
              <w:szCs w:val="40"/>
            </w:rPr>
          </w:rPrChange>
        </w:rPr>
      </w:pPr>
    </w:p>
    <w:sdt>
      <w:sdtPr>
        <w:id w:val="-1284497473"/>
        <w:docPartObj>
          <w:docPartGallery w:val="Table of Contents"/>
          <w:docPartUnique/>
        </w:docPartObj>
      </w:sdtPr>
      <w:sdtEndPr/>
      <w:sdtContent>
        <w:p w:rsidR="00D30D50" w:rsidRDefault="005B1598">
          <w:pPr>
            <w:widowControl w:val="0"/>
            <w:tabs>
              <w:tab w:val="right" w:pos="12000"/>
            </w:tabs>
            <w:spacing w:before="60" w:line="240" w:lineRule="auto"/>
            <w:jc w:val="left"/>
            <w:rPr>
              <w:rFonts w:ascii="Arial" w:eastAsia="Arial" w:hAnsi="Arial" w:cs="Arial"/>
              <w:b/>
              <w:bCs/>
              <w:color w:val="000000"/>
              <w:sz w:val="22"/>
              <w:szCs w:val="22"/>
            </w:rPr>
          </w:pPr>
          <w:r>
            <w:fldChar w:fldCharType="begin"/>
          </w:r>
          <w:r>
            <w:instrText xml:space="preserve"> TOC \h \u \z \t "Heading 1,1,Heading 2,2,Heading 3,3,Heading 4,4,Heading 5,5,Heading 6,6,"</w:instrText>
          </w:r>
          <w:r>
            <w:fldChar w:fldCharType="separate"/>
          </w:r>
          <w:hyperlink w:anchor="_x1wbrpfrg1pv">
            <w:r>
              <w:rPr>
                <w:rFonts w:ascii="Arial" w:eastAsia="Arial" w:hAnsi="Arial" w:cs="Arial"/>
                <w:b/>
                <w:bCs/>
                <w:color w:val="000000"/>
                <w:sz w:val="22"/>
                <w:szCs w:val="22"/>
              </w:rPr>
              <w:t>INTRODUCCIÓN</w:t>
            </w:r>
            <w:r>
              <w:rPr>
                <w:rFonts w:ascii="Arial" w:eastAsia="Arial" w:hAnsi="Arial" w:cs="Arial"/>
                <w:b/>
                <w:bCs/>
                <w:color w:val="000000"/>
                <w:sz w:val="22"/>
                <w:szCs w:val="22"/>
              </w:rPr>
              <w:tab/>
              <w:t>2</w:t>
            </w:r>
          </w:hyperlink>
        </w:p>
        <w:p w:rsidR="00D30D50" w:rsidRDefault="005B1598">
          <w:pPr>
            <w:widowControl w:val="0"/>
            <w:tabs>
              <w:tab w:val="right" w:pos="12000"/>
            </w:tabs>
            <w:spacing w:before="60" w:line="240" w:lineRule="auto"/>
            <w:jc w:val="left"/>
            <w:rPr>
              <w:rFonts w:ascii="Arial" w:eastAsia="Arial" w:hAnsi="Arial" w:cs="Arial"/>
              <w:b/>
              <w:bCs/>
              <w:color w:val="000000"/>
              <w:sz w:val="22"/>
              <w:szCs w:val="22"/>
            </w:rPr>
          </w:pPr>
          <w:hyperlink w:anchor="_o01r1qru1q2w">
            <w:r>
              <w:rPr>
                <w:rFonts w:ascii="Arial" w:eastAsia="Arial" w:hAnsi="Arial" w:cs="Arial"/>
                <w:b/>
                <w:bCs/>
                <w:color w:val="000000"/>
                <w:sz w:val="22"/>
                <w:szCs w:val="22"/>
              </w:rPr>
              <w:t>COMENZANDO CON LA PRÁCTICA</w:t>
            </w:r>
            <w:r>
              <w:rPr>
                <w:rFonts w:ascii="Arial" w:eastAsia="Arial" w:hAnsi="Arial" w:cs="Arial"/>
                <w:b/>
                <w:bCs/>
                <w:color w:val="000000"/>
                <w:sz w:val="22"/>
                <w:szCs w:val="22"/>
              </w:rPr>
              <w:tab/>
              <w:t>2</w:t>
            </w:r>
          </w:hyperlink>
          <w:r>
            <w:fldChar w:fldCharType="end"/>
          </w:r>
        </w:p>
      </w:sdtContent>
    </w:sdt>
    <w:p w:rsidR="00D30D50" w:rsidRDefault="005B1598">
      <w:pPr>
        <w:widowControl w:val="0"/>
        <w:pBdr>
          <w:top w:val="nil"/>
          <w:left w:val="nil"/>
          <w:bottom w:val="nil"/>
          <w:right w:val="nil"/>
          <w:between w:val="nil"/>
        </w:pBdr>
        <w:jc w:val="left"/>
      </w:pPr>
      <w:r>
        <w:br w:type="page"/>
      </w:r>
    </w:p>
    <w:p w:rsidR="00D30D50" w:rsidRDefault="005B1598" w:rsidP="00D30D50">
      <w:pPr>
        <w:pStyle w:val="Ttulo1"/>
        <w:widowControl w:val="0"/>
        <w:pPrChange w:id="33" w:author="Alejandro Sainz Sainz" w:date="2026-01-26T10:06:00Z">
          <w:pPr>
            <w:pStyle w:val="Ttulo1"/>
            <w:widowControl w:val="0"/>
            <w:jc w:val="left"/>
          </w:pPr>
        </w:pPrChange>
      </w:pPr>
      <w:bookmarkStart w:id="34" w:name="_x1wbrpfrg1pv" w:colFirst="0" w:colLast="0"/>
      <w:bookmarkEnd w:id="34"/>
      <w:r>
        <w:lastRenderedPageBreak/>
        <w:t>INTRODUCCIÓN</w:t>
      </w:r>
    </w:p>
    <w:p w:rsidR="00D30D50" w:rsidRDefault="00D30D50"/>
    <w:p w:rsidR="00D30D50" w:rsidRDefault="005B1598">
      <w:pPr>
        <w:jc w:val="both"/>
      </w:pPr>
      <w:r>
        <w:t xml:space="preserve">Para esta práctica debemos de crear una estructura a base de contenedores. En mi caso, voy a usar uno para alojar la base de datos, </w:t>
      </w:r>
      <w:proofErr w:type="spellStart"/>
      <w:r>
        <w:t>MariaDB</w:t>
      </w:r>
      <w:proofErr w:type="spellEnd"/>
      <w:r>
        <w:t xml:space="preserve">. Después crearé otro para el back que he realizado en </w:t>
      </w:r>
      <w:proofErr w:type="spellStart"/>
      <w:r>
        <w:t>SpringBoot</w:t>
      </w:r>
      <w:proofErr w:type="spellEnd"/>
      <w:r>
        <w:t xml:space="preserve">. </w:t>
      </w:r>
      <w:r>
        <w:t xml:space="preserve">Ya por último habrá que crear uno para el </w:t>
      </w:r>
      <w:proofErr w:type="spellStart"/>
      <w:r>
        <w:t>front</w:t>
      </w:r>
      <w:proofErr w:type="spellEnd"/>
      <w:r>
        <w:t>, en este caso en Angular v20. Una vez hecho esto, deberemos de hacer que se comuniquen entre ellos de la forma deseada para así poder ejecutar la práctica de forma correcta.</w:t>
      </w:r>
    </w:p>
    <w:p w:rsidR="00D30D50" w:rsidRDefault="00D30D50">
      <w:pPr>
        <w:jc w:val="left"/>
      </w:pPr>
    </w:p>
    <w:p w:rsidR="00D30D50" w:rsidRDefault="005B1598">
      <w:pPr>
        <w:pStyle w:val="Ttulo1"/>
      </w:pPr>
      <w:bookmarkStart w:id="35" w:name="_o01r1qru1q2w" w:colFirst="0" w:colLast="0"/>
      <w:bookmarkEnd w:id="35"/>
      <w:r>
        <w:t>COMENZANDO CON LA PRÁCTICA</w:t>
      </w:r>
    </w:p>
    <w:p w:rsidR="00D30D50" w:rsidRDefault="00D30D50">
      <w:pPr>
        <w:widowControl w:val="0"/>
        <w:pBdr>
          <w:top w:val="nil"/>
          <w:left w:val="nil"/>
          <w:bottom w:val="nil"/>
          <w:right w:val="nil"/>
          <w:between w:val="nil"/>
        </w:pBdr>
        <w:rPr>
          <w:b/>
          <w:bCs/>
        </w:rPr>
      </w:pPr>
    </w:p>
    <w:p w:rsidR="00D30D50" w:rsidRDefault="005B1598">
      <w:pPr>
        <w:widowControl w:val="0"/>
        <w:jc w:val="both"/>
        <w:rPr>
          <w:color w:val="434343"/>
        </w:rPr>
      </w:pPr>
      <w:r>
        <w:rPr>
          <w:color w:val="434343"/>
        </w:rPr>
        <w:t xml:space="preserve">Lo primero es asegurarse de que todo está correcto como con otras prácticas con </w:t>
      </w:r>
      <w:proofErr w:type="spellStart"/>
      <w:r>
        <w:rPr>
          <w:color w:val="434343"/>
        </w:rPr>
        <w:t>docker</w:t>
      </w:r>
      <w:proofErr w:type="spellEnd"/>
      <w:r>
        <w:rPr>
          <w:color w:val="434343"/>
        </w:rPr>
        <w:t xml:space="preserve"> --v para ver la versión. Acto seguido compruebo que no hay ningún contenedor arrancado con </w:t>
      </w:r>
      <w:proofErr w:type="spellStart"/>
      <w:r>
        <w:rPr>
          <w:color w:val="434343"/>
        </w:rPr>
        <w:t>doker</w:t>
      </w:r>
      <w:proofErr w:type="spellEnd"/>
      <w:r>
        <w:rPr>
          <w:color w:val="434343"/>
        </w:rPr>
        <w:t xml:space="preserve"> </w:t>
      </w:r>
      <w:proofErr w:type="spellStart"/>
      <w:r>
        <w:rPr>
          <w:color w:val="434343"/>
        </w:rPr>
        <w:t>ps</w:t>
      </w:r>
      <w:proofErr w:type="spellEnd"/>
      <w:r>
        <w:rPr>
          <w:color w:val="434343"/>
        </w:rPr>
        <w:t>. Una vez hecho esto debemos de comenzar creando una estructura.</w:t>
      </w:r>
    </w:p>
    <w:p w:rsidR="00D30D50" w:rsidRDefault="005B1598">
      <w:pPr>
        <w:widowControl w:val="0"/>
        <w:jc w:val="both"/>
        <w:rPr>
          <w:color w:val="434343"/>
        </w:rPr>
      </w:pPr>
      <w:r>
        <w:rPr>
          <w:noProof/>
          <w:color w:val="434343"/>
          <w:lang w:val="es-ES"/>
        </w:rPr>
        <w:drawing>
          <wp:inline distT="114300" distB="114300" distL="114300" distR="114300">
            <wp:extent cx="5943600" cy="25781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943600" cy="2578100"/>
                    </a:xfrm>
                    <a:prstGeom prst="rect">
                      <a:avLst/>
                    </a:prstGeom>
                    <a:ln/>
                  </pic:spPr>
                </pic:pic>
              </a:graphicData>
            </a:graphic>
          </wp:inline>
        </w:drawing>
      </w:r>
    </w:p>
    <w:p w:rsidR="00D30D50" w:rsidRDefault="005B1598">
      <w:pPr>
        <w:widowControl w:val="0"/>
        <w:pBdr>
          <w:top w:val="nil"/>
          <w:left w:val="nil"/>
          <w:bottom w:val="nil"/>
          <w:right w:val="nil"/>
          <w:between w:val="nil"/>
        </w:pBdr>
      </w:pPr>
      <w:r>
        <w:br w:type="page"/>
      </w:r>
    </w:p>
    <w:p w:rsidR="00D30D50" w:rsidRDefault="005B1598">
      <w:pPr>
        <w:widowControl w:val="0"/>
        <w:pBdr>
          <w:top w:val="nil"/>
          <w:left w:val="nil"/>
          <w:bottom w:val="nil"/>
          <w:right w:val="nil"/>
          <w:between w:val="nil"/>
        </w:pBdr>
        <w:jc w:val="left"/>
      </w:pPr>
      <w:r>
        <w:lastRenderedPageBreak/>
        <w:t>P</w:t>
      </w:r>
      <w:r>
        <w:t xml:space="preserve">ara la siguiente parte debo de crear ya lo que será mi archivo de configuración, en este caso le he llamado </w:t>
      </w:r>
      <w:proofErr w:type="spellStart"/>
      <w:r>
        <w:t>docker-compose.yml</w:t>
      </w:r>
      <w:proofErr w:type="spellEnd"/>
      <w:r>
        <w:t>.</w:t>
      </w:r>
    </w:p>
    <w:p w:rsidR="00D30D50" w:rsidRDefault="00D30D50">
      <w:pPr>
        <w:widowControl w:val="0"/>
        <w:pBdr>
          <w:top w:val="nil"/>
          <w:left w:val="nil"/>
          <w:bottom w:val="nil"/>
          <w:right w:val="nil"/>
          <w:between w:val="nil"/>
        </w:pBdr>
        <w:jc w:val="left"/>
      </w:pPr>
    </w:p>
    <w:p w:rsidR="00D30D50" w:rsidRDefault="005B1598">
      <w:pPr>
        <w:widowControl w:val="0"/>
        <w:pBdr>
          <w:top w:val="nil"/>
          <w:left w:val="nil"/>
          <w:bottom w:val="nil"/>
          <w:right w:val="nil"/>
          <w:between w:val="nil"/>
        </w:pBdr>
        <w:jc w:val="left"/>
      </w:pPr>
      <w:r>
        <w:rPr>
          <w:noProof/>
          <w:lang w:val="es-ES"/>
        </w:rPr>
        <w:drawing>
          <wp:inline distT="114300" distB="114300" distL="114300" distR="114300">
            <wp:extent cx="5943600" cy="19558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5943600" cy="1955800"/>
                    </a:xfrm>
                    <a:prstGeom prst="rect">
                      <a:avLst/>
                    </a:prstGeom>
                    <a:ln/>
                  </pic:spPr>
                </pic:pic>
              </a:graphicData>
            </a:graphic>
          </wp:inline>
        </w:drawing>
      </w:r>
    </w:p>
    <w:p w:rsidR="00D30D50" w:rsidRDefault="005B1598">
      <w:pPr>
        <w:widowControl w:val="0"/>
        <w:pBdr>
          <w:top w:val="nil"/>
          <w:left w:val="nil"/>
          <w:bottom w:val="nil"/>
          <w:right w:val="nil"/>
          <w:between w:val="nil"/>
        </w:pBdr>
        <w:jc w:val="left"/>
      </w:pPr>
      <w:r>
        <w:t xml:space="preserve">Ahora vamos a escribir una pequeña configuración básica para </w:t>
      </w:r>
      <w:proofErr w:type="spellStart"/>
      <w:r>
        <w:t>el</w:t>
      </w:r>
      <w:proofErr w:type="spellEnd"/>
      <w:r>
        <w:t xml:space="preserve">. Como la base de todo proyecto es </w:t>
      </w:r>
      <w:proofErr w:type="gramStart"/>
      <w:r>
        <w:t>la BD</w:t>
      </w:r>
      <w:proofErr w:type="gramEnd"/>
      <w:r>
        <w:t xml:space="preserve"> empezaré configurando eso mismo.</w:t>
      </w:r>
    </w:p>
    <w:p w:rsidR="00D30D50" w:rsidRDefault="005B1598">
      <w:pPr>
        <w:widowControl w:val="0"/>
        <w:pBdr>
          <w:top w:val="nil"/>
          <w:left w:val="nil"/>
          <w:bottom w:val="nil"/>
          <w:right w:val="nil"/>
          <w:between w:val="nil"/>
        </w:pBdr>
        <w:jc w:val="left"/>
      </w:pPr>
      <w:r>
        <w:t xml:space="preserve">Debemos de editar el archivo de texto y añadiendo las siguiente </w:t>
      </w:r>
      <w:proofErr w:type="spellStart"/>
      <w:r>
        <w:t>lineas</w:t>
      </w:r>
      <w:proofErr w:type="spellEnd"/>
      <w:r>
        <w:t>.</w:t>
      </w:r>
    </w:p>
    <w:p w:rsidR="00D30D50" w:rsidRDefault="00D30D50">
      <w:pPr>
        <w:widowControl w:val="0"/>
        <w:pBdr>
          <w:top w:val="nil"/>
          <w:left w:val="nil"/>
          <w:bottom w:val="nil"/>
          <w:right w:val="nil"/>
          <w:between w:val="nil"/>
        </w:pBdr>
        <w:jc w:val="left"/>
      </w:pPr>
    </w:p>
    <w:p w:rsidR="00D30D50" w:rsidRDefault="00D30D50">
      <w:pPr>
        <w:pBdr>
          <w:top w:val="nil"/>
          <w:left w:val="nil"/>
          <w:bottom w:val="nil"/>
          <w:right w:val="nil"/>
          <w:between w:val="nil"/>
        </w:pBdr>
      </w:pPr>
    </w:p>
    <w:p w:rsidR="00D30D50" w:rsidRDefault="00D30D50">
      <w:pPr>
        <w:pBdr>
          <w:top w:val="nil"/>
          <w:left w:val="nil"/>
          <w:bottom w:val="nil"/>
          <w:right w:val="nil"/>
          <w:between w:val="nil"/>
        </w:pBdr>
      </w:pPr>
    </w:p>
    <w:p w:rsidR="00D30D50" w:rsidRDefault="005B1598">
      <w:pPr>
        <w:pBdr>
          <w:top w:val="nil"/>
          <w:left w:val="nil"/>
          <w:bottom w:val="nil"/>
          <w:right w:val="nil"/>
          <w:between w:val="nil"/>
        </w:pBdr>
      </w:pPr>
      <w:r>
        <w:rPr>
          <w:noProof/>
          <w:lang w:val="es-ES"/>
        </w:rPr>
        <w:lastRenderedPageBreak/>
        <w:drawing>
          <wp:inline distT="114300" distB="114300" distL="114300" distR="114300">
            <wp:extent cx="4405313" cy="432765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405313" cy="4327655"/>
                    </a:xfrm>
                    <a:prstGeom prst="rect">
                      <a:avLst/>
                    </a:prstGeom>
                    <a:ln/>
                  </pic:spPr>
                </pic:pic>
              </a:graphicData>
            </a:graphic>
          </wp:inline>
        </w:drawing>
      </w:r>
    </w:p>
    <w:p w:rsidR="00D30D50" w:rsidRDefault="005B1598">
      <w:pPr>
        <w:pBdr>
          <w:top w:val="nil"/>
          <w:left w:val="nil"/>
          <w:bottom w:val="nil"/>
          <w:right w:val="nil"/>
          <w:between w:val="nil"/>
        </w:pBdr>
        <w:jc w:val="both"/>
      </w:pPr>
      <w:r>
        <w:t>Esto es configuración básica. Los datos to</w:t>
      </w:r>
      <w:r>
        <w:t xml:space="preserve">davía no concuerdan con los datos de mi BD. Esos no son ni </w:t>
      </w:r>
      <w:proofErr w:type="gramStart"/>
      <w:r>
        <w:t>la BD</w:t>
      </w:r>
      <w:proofErr w:type="gramEnd"/>
      <w:r>
        <w:t xml:space="preserve">, ni el usuario ni el </w:t>
      </w:r>
      <w:proofErr w:type="spellStart"/>
      <w:r>
        <w:t>pass</w:t>
      </w:r>
      <w:proofErr w:type="spellEnd"/>
      <w:r>
        <w:t>. El problema es que, hasta que no tenga después en los contenedores la configuración de red, me es indistinto indicar todas estas cosas. Eso sí, el puerto le pongo c</w:t>
      </w:r>
      <w:r>
        <w:t xml:space="preserve">omo debe de ser, ya que va a ser siempre el mismo. Otra parte muy importante es la persistencia. Por eso debo de crear el volumen como se ve en la imagen. Aunque para las pruebas, mientras hacía el back y el </w:t>
      </w:r>
      <w:proofErr w:type="spellStart"/>
      <w:r>
        <w:t>front</w:t>
      </w:r>
      <w:proofErr w:type="spellEnd"/>
      <w:r>
        <w:t>, la BD ya tiene datos, hay que crear un vo</w:t>
      </w:r>
      <w:r>
        <w:t>lumen para que en caso de que se añadan nuevos datos estos se mantengan en el tiempo.</w:t>
      </w:r>
      <w:r>
        <w:br w:type="page"/>
      </w:r>
    </w:p>
    <w:p w:rsidR="00D30D50" w:rsidRDefault="005B1598">
      <w:pPr>
        <w:pBdr>
          <w:top w:val="nil"/>
          <w:left w:val="nil"/>
          <w:bottom w:val="nil"/>
          <w:right w:val="nil"/>
          <w:between w:val="nil"/>
        </w:pBdr>
        <w:jc w:val="both"/>
      </w:pPr>
      <w:r>
        <w:rPr>
          <w:noProof/>
          <w:lang w:val="es-ES"/>
        </w:rPr>
        <w:lastRenderedPageBreak/>
        <w:drawing>
          <wp:inline distT="114300" distB="114300" distL="114300" distR="114300">
            <wp:extent cx="5943600" cy="61468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6146800"/>
                    </a:xfrm>
                    <a:prstGeom prst="rect">
                      <a:avLst/>
                    </a:prstGeom>
                    <a:ln/>
                  </pic:spPr>
                </pic:pic>
              </a:graphicData>
            </a:graphic>
          </wp:inline>
        </w:drawing>
      </w:r>
    </w:p>
    <w:p w:rsidR="00D30D50" w:rsidRDefault="005B1598">
      <w:pPr>
        <w:pBdr>
          <w:top w:val="nil"/>
          <w:left w:val="nil"/>
          <w:bottom w:val="nil"/>
          <w:right w:val="nil"/>
          <w:between w:val="nil"/>
        </w:pBdr>
        <w:jc w:val="both"/>
      </w:pPr>
      <w:r>
        <w:t xml:space="preserve">Después de guardar el archivo, con sudo </w:t>
      </w:r>
      <w:proofErr w:type="spellStart"/>
      <w:r>
        <w:t>docker</w:t>
      </w:r>
      <w:proofErr w:type="spellEnd"/>
      <w:r>
        <w:t xml:space="preserve"> </w:t>
      </w:r>
      <w:proofErr w:type="spellStart"/>
      <w:r>
        <w:t>compose</w:t>
      </w:r>
      <w:proofErr w:type="spellEnd"/>
      <w:r>
        <w:t xml:space="preserve"> </w:t>
      </w:r>
      <w:proofErr w:type="spellStart"/>
      <w:r>
        <w:t>config</w:t>
      </w:r>
      <w:proofErr w:type="spellEnd"/>
      <w:r>
        <w:t>, comprobamos que se ejecuta bien. Este es el resultado.</w:t>
      </w:r>
      <w:r>
        <w:br w:type="page"/>
      </w:r>
    </w:p>
    <w:p w:rsidR="00D30D50" w:rsidRDefault="005B1598">
      <w:pPr>
        <w:pBdr>
          <w:top w:val="nil"/>
          <w:left w:val="nil"/>
          <w:bottom w:val="nil"/>
          <w:right w:val="nil"/>
          <w:between w:val="nil"/>
        </w:pBdr>
        <w:jc w:val="both"/>
      </w:pPr>
      <w:r>
        <w:rPr>
          <w:noProof/>
          <w:lang w:val="es-ES"/>
        </w:rPr>
        <w:lastRenderedPageBreak/>
        <w:drawing>
          <wp:inline distT="114300" distB="114300" distL="114300" distR="114300">
            <wp:extent cx="5943600" cy="6731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943600" cy="673100"/>
                    </a:xfrm>
                    <a:prstGeom prst="rect">
                      <a:avLst/>
                    </a:prstGeom>
                    <a:ln/>
                  </pic:spPr>
                </pic:pic>
              </a:graphicData>
            </a:graphic>
          </wp:inline>
        </w:drawing>
      </w:r>
    </w:p>
    <w:p w:rsidR="00D30D50" w:rsidRDefault="005B1598">
      <w:pPr>
        <w:pBdr>
          <w:top w:val="nil"/>
          <w:left w:val="nil"/>
          <w:bottom w:val="nil"/>
          <w:right w:val="nil"/>
          <w:between w:val="nil"/>
        </w:pBdr>
        <w:jc w:val="both"/>
      </w:pPr>
      <w:r>
        <w:t xml:space="preserve">Por último, con </w:t>
      </w:r>
      <w:proofErr w:type="spellStart"/>
      <w:r>
        <w:t>docker</w:t>
      </w:r>
      <w:proofErr w:type="spellEnd"/>
      <w:r>
        <w:t xml:space="preserve"> </w:t>
      </w:r>
      <w:proofErr w:type="spellStart"/>
      <w:r>
        <w:t>ps</w:t>
      </w:r>
      <w:proofErr w:type="spellEnd"/>
      <w:r>
        <w:t xml:space="preserve"> vemos los contenedor</w:t>
      </w:r>
      <w:r>
        <w:t xml:space="preserve">es que están levantados. Como resultado, vemos que el contenedor de </w:t>
      </w:r>
      <w:proofErr w:type="spellStart"/>
      <w:r>
        <w:t>mariadb</w:t>
      </w:r>
      <w:proofErr w:type="spellEnd"/>
      <w:r>
        <w:t xml:space="preserve"> está funcionando. Repito, da igual la </w:t>
      </w:r>
      <w:proofErr w:type="spellStart"/>
      <w:r>
        <w:t>config</w:t>
      </w:r>
      <w:proofErr w:type="spellEnd"/>
      <w:r>
        <w:t xml:space="preserve"> que tenga por ahora. Lo importante es ver que hemos escrito una configuración mínima, indicando un contenedor y, cuando ejecutamos ese </w:t>
      </w:r>
      <w:r>
        <w:t xml:space="preserve">archivo de configuración, se levanta sin que nosotros usemos </w:t>
      </w:r>
      <w:proofErr w:type="spellStart"/>
      <w:r>
        <w:t>docker</w:t>
      </w:r>
      <w:proofErr w:type="spellEnd"/>
      <w:r>
        <w:t xml:space="preserve"> </w:t>
      </w:r>
      <w:proofErr w:type="spellStart"/>
      <w:r>
        <w:t>start</w:t>
      </w:r>
      <w:proofErr w:type="spellEnd"/>
      <w:r>
        <w:t xml:space="preserve"> “nombre-contenedor”. Otra cosa que se me olvidaba comentar. Al crear el archivo de configuración, si no hemos descargado la imagen ni creado el contenedor, si ejecutamos </w:t>
      </w:r>
      <w:proofErr w:type="spellStart"/>
      <w:r>
        <w:t>docker</w:t>
      </w:r>
      <w:proofErr w:type="spellEnd"/>
      <w:r>
        <w:t xml:space="preserve"> </w:t>
      </w:r>
      <w:proofErr w:type="spellStart"/>
      <w:r>
        <w:t>compo</w:t>
      </w:r>
      <w:r>
        <w:t>se</w:t>
      </w:r>
      <w:proofErr w:type="spellEnd"/>
      <w:r>
        <w:t>, la imagen se descarga automáticamente. Así podemos ahorrarnos algún paso y ganar tiempo.</w:t>
      </w:r>
    </w:p>
    <w:p w:rsidR="00D30D50" w:rsidRDefault="00D30D50">
      <w:pPr>
        <w:pBdr>
          <w:top w:val="nil"/>
          <w:left w:val="nil"/>
          <w:bottom w:val="nil"/>
          <w:right w:val="nil"/>
          <w:between w:val="nil"/>
        </w:pBdr>
        <w:jc w:val="both"/>
      </w:pPr>
    </w:p>
    <w:p w:rsidR="00D30D50" w:rsidRDefault="005B1598">
      <w:pPr>
        <w:pBdr>
          <w:top w:val="nil"/>
          <w:left w:val="nil"/>
          <w:bottom w:val="nil"/>
          <w:right w:val="nil"/>
          <w:between w:val="nil"/>
        </w:pBdr>
        <w:jc w:val="both"/>
      </w:pPr>
      <w:r>
        <w:rPr>
          <w:noProof/>
          <w:lang w:val="es-ES"/>
        </w:rPr>
        <w:drawing>
          <wp:inline distT="114300" distB="114300" distL="114300" distR="114300">
            <wp:extent cx="5943600" cy="22733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943600" cy="2273300"/>
                    </a:xfrm>
                    <a:prstGeom prst="rect">
                      <a:avLst/>
                    </a:prstGeom>
                    <a:ln/>
                  </pic:spPr>
                </pic:pic>
              </a:graphicData>
            </a:graphic>
          </wp:inline>
        </w:drawing>
      </w:r>
    </w:p>
    <w:p w:rsidR="00D30D50" w:rsidRDefault="005B1598">
      <w:pPr>
        <w:pBdr>
          <w:top w:val="nil"/>
          <w:left w:val="nil"/>
          <w:bottom w:val="nil"/>
          <w:right w:val="nil"/>
          <w:between w:val="nil"/>
        </w:pBdr>
        <w:jc w:val="both"/>
      </w:pPr>
      <w:r>
        <w:t xml:space="preserve">Como última prueba. Si ejecutamos el comando que vemos arriba se supone que nos conectamos </w:t>
      </w:r>
      <w:proofErr w:type="gramStart"/>
      <w:r>
        <w:t>a la BD</w:t>
      </w:r>
      <w:proofErr w:type="gramEnd"/>
      <w:r>
        <w:t xml:space="preserve">. Nos pide el </w:t>
      </w:r>
      <w:proofErr w:type="spellStart"/>
      <w:r>
        <w:t>pass</w:t>
      </w:r>
      <w:proofErr w:type="spellEnd"/>
      <w:r>
        <w:t xml:space="preserve">, introducimos el que hemos incluido en el archivo de </w:t>
      </w:r>
      <w:proofErr w:type="spellStart"/>
      <w:r>
        <w:t>config</w:t>
      </w:r>
      <w:proofErr w:type="spellEnd"/>
      <w:r>
        <w:t xml:space="preserve"> por ahora y como vemos, estamos dentro.</w:t>
      </w:r>
    </w:p>
    <w:p w:rsidR="00D30D50" w:rsidRDefault="005B1598">
      <w:pPr>
        <w:pBdr>
          <w:top w:val="nil"/>
          <w:left w:val="nil"/>
          <w:bottom w:val="nil"/>
          <w:right w:val="nil"/>
          <w:between w:val="nil"/>
        </w:pBdr>
        <w:jc w:val="both"/>
      </w:pPr>
      <w:r>
        <w:br w:type="page"/>
      </w:r>
    </w:p>
    <w:p w:rsidR="00D30D50" w:rsidRDefault="005B1598">
      <w:pPr>
        <w:pBdr>
          <w:top w:val="nil"/>
          <w:left w:val="nil"/>
          <w:bottom w:val="nil"/>
          <w:right w:val="nil"/>
          <w:between w:val="nil"/>
        </w:pBdr>
        <w:jc w:val="both"/>
      </w:pPr>
      <w:r>
        <w:lastRenderedPageBreak/>
        <w:t>Ahora tocan una serie de cosas que es</w:t>
      </w:r>
      <w:r>
        <w:t xml:space="preserve"> importante saber antes de seguir. Como en otras prácticas, esto ha sido buscar por internet, pedir a la IA que filtre resultados y mirar alguna guía. Ahora explico porque esto es importante.</w:t>
      </w:r>
    </w:p>
    <w:p w:rsidR="00D30D50" w:rsidRDefault="005B1598">
      <w:pPr>
        <w:pBdr>
          <w:top w:val="nil"/>
          <w:left w:val="nil"/>
          <w:bottom w:val="nil"/>
          <w:right w:val="nil"/>
          <w:between w:val="nil"/>
        </w:pBdr>
        <w:jc w:val="both"/>
      </w:pPr>
      <w:hyperlink r:id="rId13" w:anchor="env-environment-variables">
        <w:r>
          <w:rPr>
            <w:color w:val="1155CC"/>
            <w:u w:val="single"/>
          </w:rPr>
          <w:t>https://docs.docker.com/engine/containers/run/#env-environment-variables</w:t>
        </w:r>
      </w:hyperlink>
    </w:p>
    <w:p w:rsidR="00D30D50" w:rsidRDefault="00D30D50">
      <w:pPr>
        <w:pBdr>
          <w:top w:val="nil"/>
          <w:left w:val="nil"/>
          <w:bottom w:val="nil"/>
          <w:right w:val="nil"/>
          <w:between w:val="nil"/>
        </w:pBdr>
        <w:jc w:val="both"/>
      </w:pPr>
    </w:p>
    <w:p w:rsidR="00D30D50" w:rsidRDefault="005B1598">
      <w:pPr>
        <w:pBdr>
          <w:top w:val="nil"/>
          <w:left w:val="nil"/>
          <w:bottom w:val="nil"/>
          <w:right w:val="nil"/>
          <w:between w:val="nil"/>
        </w:pBdr>
        <w:jc w:val="both"/>
      </w:pPr>
      <w:r>
        <w:t>Vamos por partes. En secciones anteriores dentro de la misma página he visto una cosa interesante. Por lo menos para la parte que nos toca. La primer</w:t>
      </w:r>
      <w:r>
        <w:t xml:space="preserve">a es que los contenedores que forman parte de uno mayor con </w:t>
      </w:r>
      <w:proofErr w:type="spellStart"/>
      <w:r>
        <w:t>compose</w:t>
      </w:r>
      <w:proofErr w:type="spellEnd"/>
      <w:r>
        <w:t xml:space="preserve"> no necesitan configuración de red adicional, en principio. Esto es porque </w:t>
      </w:r>
      <w:proofErr w:type="spellStart"/>
      <w:r>
        <w:t>docker</w:t>
      </w:r>
      <w:proofErr w:type="spellEnd"/>
      <w:r>
        <w:t xml:space="preserve"> </w:t>
      </w:r>
      <w:proofErr w:type="spellStart"/>
      <w:r>
        <w:t>compose</w:t>
      </w:r>
      <w:proofErr w:type="spellEnd"/>
      <w:r>
        <w:t xml:space="preserve"> funciona como servidor </w:t>
      </w:r>
      <w:proofErr w:type="spellStart"/>
      <w:r>
        <w:t>dns</w:t>
      </w:r>
      <w:proofErr w:type="spellEnd"/>
      <w:r>
        <w:t xml:space="preserve"> interno y el resuelve.</w:t>
      </w:r>
    </w:p>
    <w:p w:rsidR="00D30D50" w:rsidRDefault="005B1598">
      <w:pPr>
        <w:pBdr>
          <w:top w:val="nil"/>
          <w:left w:val="nil"/>
          <w:bottom w:val="nil"/>
          <w:right w:val="nil"/>
          <w:between w:val="nil"/>
        </w:pBdr>
        <w:jc w:val="both"/>
      </w:pPr>
      <w:r>
        <w:t xml:space="preserve">Porque son importantes las variables de entorno, </w:t>
      </w:r>
      <w:r>
        <w:t xml:space="preserve">que están bastante abajo en la página. Porque para el back, en un archivo de </w:t>
      </w:r>
      <w:proofErr w:type="spellStart"/>
      <w:r>
        <w:t>SpringBoot</w:t>
      </w:r>
      <w:proofErr w:type="spellEnd"/>
      <w:r>
        <w:t xml:space="preserve"> llamado </w:t>
      </w:r>
      <w:proofErr w:type="spellStart"/>
      <w:proofErr w:type="gramStart"/>
      <w:r>
        <w:t>application.properties</w:t>
      </w:r>
      <w:proofErr w:type="spellEnd"/>
      <w:proofErr w:type="gramEnd"/>
      <w:r>
        <w:t xml:space="preserve"> yo tengo que indicarle cual es la BD, el </w:t>
      </w:r>
      <w:proofErr w:type="spellStart"/>
      <w:r>
        <w:t>user</w:t>
      </w:r>
      <w:proofErr w:type="spellEnd"/>
      <w:r>
        <w:t xml:space="preserve"> y el </w:t>
      </w:r>
      <w:proofErr w:type="spellStart"/>
      <w:r>
        <w:t>pass</w:t>
      </w:r>
      <w:proofErr w:type="spellEnd"/>
      <w:r>
        <w:t>. Allí ya lo tengo preparado, pero todo está pensado para trabajar en local, así q</w:t>
      </w:r>
      <w:r>
        <w:t xml:space="preserve">ue todo está configurado con </w:t>
      </w:r>
      <w:proofErr w:type="spellStart"/>
      <w:r>
        <w:t>localhost</w:t>
      </w:r>
      <w:proofErr w:type="spellEnd"/>
      <w:r>
        <w:t xml:space="preserve">. Pero, si configuramos variables de entorno, si no lo he entendido mal, </w:t>
      </w:r>
      <w:proofErr w:type="spellStart"/>
      <w:r>
        <w:t>SpringBoot</w:t>
      </w:r>
      <w:proofErr w:type="spellEnd"/>
      <w:r>
        <w:t xml:space="preserve"> o </w:t>
      </w:r>
      <w:proofErr w:type="spellStart"/>
      <w:r>
        <w:t>MariaDB</w:t>
      </w:r>
      <w:proofErr w:type="spellEnd"/>
      <w:r>
        <w:t xml:space="preserve"> o lo que sea que use, tratará primero de usar la variable de entorno, si no la hay, usará la otra que yo le indico en </w:t>
      </w:r>
      <w:proofErr w:type="spellStart"/>
      <w:proofErr w:type="gramStart"/>
      <w:r>
        <w:t>applic</w:t>
      </w:r>
      <w:r>
        <w:t>ation.properties</w:t>
      </w:r>
      <w:proofErr w:type="spellEnd"/>
      <w:proofErr w:type="gramEnd"/>
      <w:r>
        <w:t>. Eso es como yo he entendido que funciona.</w:t>
      </w:r>
    </w:p>
    <w:p w:rsidR="00D30D50" w:rsidRDefault="005B1598">
      <w:pPr>
        <w:pBdr>
          <w:top w:val="nil"/>
          <w:left w:val="nil"/>
          <w:bottom w:val="nil"/>
          <w:right w:val="nil"/>
          <w:between w:val="nil"/>
        </w:pBdr>
        <w:jc w:val="both"/>
      </w:pPr>
      <w:hyperlink r:id="rId14">
        <w:r>
          <w:rPr>
            <w:color w:val="1155CC"/>
            <w:u w:val="single"/>
          </w:rPr>
          <w:t>https://docs.docker.com/compose/how-tos/environment-variables/set-environment-variables/</w:t>
        </w:r>
      </w:hyperlink>
    </w:p>
    <w:p w:rsidR="00D30D50" w:rsidRDefault="005B1598">
      <w:pPr>
        <w:pBdr>
          <w:top w:val="nil"/>
          <w:left w:val="nil"/>
          <w:bottom w:val="nil"/>
          <w:right w:val="nil"/>
          <w:between w:val="nil"/>
        </w:pBdr>
        <w:jc w:val="both"/>
      </w:pPr>
      <w:r>
        <w:t>Vamos a explicarlo poco a poco.</w:t>
      </w:r>
    </w:p>
    <w:p w:rsidR="00D30D50" w:rsidRDefault="005B1598">
      <w:pPr>
        <w:pBdr>
          <w:top w:val="nil"/>
          <w:left w:val="nil"/>
          <w:bottom w:val="nil"/>
          <w:right w:val="nil"/>
          <w:between w:val="nil"/>
        </w:pBdr>
        <w:jc w:val="both"/>
      </w:pPr>
      <w:r>
        <w:br w:type="page"/>
      </w:r>
    </w:p>
    <w:p w:rsidR="00D30D50" w:rsidRDefault="005B1598">
      <w:pPr>
        <w:pBdr>
          <w:top w:val="nil"/>
          <w:left w:val="nil"/>
          <w:bottom w:val="nil"/>
          <w:right w:val="nil"/>
          <w:between w:val="nil"/>
        </w:pBdr>
        <w:jc w:val="both"/>
      </w:pPr>
      <w:r>
        <w:rPr>
          <w:noProof/>
          <w:lang w:val="es-ES"/>
        </w:rPr>
        <w:lastRenderedPageBreak/>
        <w:drawing>
          <wp:inline distT="114300" distB="114300" distL="114300" distR="114300">
            <wp:extent cx="5943600" cy="49911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43600" cy="4991100"/>
                    </a:xfrm>
                    <a:prstGeom prst="rect">
                      <a:avLst/>
                    </a:prstGeom>
                    <a:ln/>
                  </pic:spPr>
                </pic:pic>
              </a:graphicData>
            </a:graphic>
          </wp:inline>
        </w:drawing>
      </w:r>
    </w:p>
    <w:p w:rsidR="00D30D50" w:rsidRDefault="005B1598">
      <w:pPr>
        <w:pBdr>
          <w:top w:val="nil"/>
          <w:left w:val="nil"/>
          <w:bottom w:val="nil"/>
          <w:right w:val="nil"/>
          <w:between w:val="nil"/>
        </w:pBdr>
        <w:jc w:val="both"/>
      </w:pPr>
      <w:r>
        <w:t xml:space="preserve">Este es el </w:t>
      </w:r>
      <w:proofErr w:type="spellStart"/>
      <w:r>
        <w:t>application</w:t>
      </w:r>
      <w:proofErr w:type="spellEnd"/>
      <w:r>
        <w:t xml:space="preserve"> </w:t>
      </w:r>
      <w:proofErr w:type="spellStart"/>
      <w:r>
        <w:t>properties</w:t>
      </w:r>
      <w:proofErr w:type="spellEnd"/>
      <w:r>
        <w:t xml:space="preserve"> que yo tengo configurado que trabaja en local. En el yo le indico la dirección y el puerto </w:t>
      </w:r>
      <w:proofErr w:type="gramStart"/>
      <w:r>
        <w:t>de la BD</w:t>
      </w:r>
      <w:proofErr w:type="gramEnd"/>
      <w:r>
        <w:t xml:space="preserve">. El usuario y el </w:t>
      </w:r>
      <w:proofErr w:type="spellStart"/>
      <w:r>
        <w:t>pass</w:t>
      </w:r>
      <w:proofErr w:type="spellEnd"/>
      <w:r>
        <w:t xml:space="preserve">. </w:t>
      </w:r>
      <w:proofErr w:type="spellStart"/>
      <w:r>
        <w:t>Docker</w:t>
      </w:r>
      <w:proofErr w:type="spellEnd"/>
      <w:r>
        <w:t xml:space="preserve">, no entiende lo que hay dentro de los contenedores. Es </w:t>
      </w:r>
      <w:r>
        <w:t xml:space="preserve">decir, le da igual. El solo sabe </w:t>
      </w:r>
      <w:proofErr w:type="gramStart"/>
      <w:r>
        <w:t>que</w:t>
      </w:r>
      <w:proofErr w:type="gramEnd"/>
      <w:r>
        <w:t xml:space="preserve"> si tienes un contenedor llamado </w:t>
      </w:r>
      <w:proofErr w:type="spellStart"/>
      <w:r>
        <w:t>spring</w:t>
      </w:r>
      <w:proofErr w:type="spellEnd"/>
      <w:r>
        <w:t xml:space="preserve"> y otro </w:t>
      </w:r>
      <w:proofErr w:type="spellStart"/>
      <w:r>
        <w:t>mariadb</w:t>
      </w:r>
      <w:proofErr w:type="spellEnd"/>
      <w:r>
        <w:t xml:space="preserve"> y se quieren comunicar, él lo va a hacer por esos nombres. Parecido a </w:t>
      </w:r>
      <w:proofErr w:type="spellStart"/>
      <w:r>
        <w:t>como</w:t>
      </w:r>
      <w:proofErr w:type="spellEnd"/>
      <w:r>
        <w:t xml:space="preserve"> funciona un servidor DNS. Las otras variables las puede proporcionar mediante el archivo </w:t>
      </w:r>
      <w:proofErr w:type="spellStart"/>
      <w:r>
        <w:t>y</w:t>
      </w:r>
      <w:r>
        <w:t>ml</w:t>
      </w:r>
      <w:proofErr w:type="spellEnd"/>
      <w:r>
        <w:t xml:space="preserve"> que hemos ido editando. Spring, al parecer, permite este tipo de variables de entorno. Las que nosotros usamos en </w:t>
      </w:r>
      <w:proofErr w:type="spellStart"/>
      <w:r>
        <w:t>Node</w:t>
      </w:r>
      <w:proofErr w:type="spellEnd"/>
      <w:r>
        <w:t xml:space="preserve"> en </w:t>
      </w:r>
      <w:proofErr w:type="gramStart"/>
      <w:r>
        <w:t>archivos .</w:t>
      </w:r>
      <w:proofErr w:type="spellStart"/>
      <w:r>
        <w:t>env</w:t>
      </w:r>
      <w:proofErr w:type="spellEnd"/>
      <w:proofErr w:type="gramEnd"/>
      <w:r>
        <w:t xml:space="preserve">. Luego, un servicio llama a otro, </w:t>
      </w:r>
      <w:proofErr w:type="spellStart"/>
      <w:r>
        <w:t>docker</w:t>
      </w:r>
      <w:proofErr w:type="spellEnd"/>
      <w:r>
        <w:t xml:space="preserve"> resuelve, y proporciona las variables necesarias para que ocurra. </w:t>
      </w:r>
      <w:proofErr w:type="spellStart"/>
      <w:r>
        <w:t>Docker</w:t>
      </w:r>
      <w:proofErr w:type="spellEnd"/>
      <w:r>
        <w:t xml:space="preserve"> pro</w:t>
      </w:r>
      <w:r>
        <w:t>porciona el entorno idóneo y los demás, a lo suyo.</w:t>
      </w:r>
      <w:r>
        <w:br w:type="page"/>
      </w:r>
    </w:p>
    <w:p w:rsidR="00D30D50" w:rsidRDefault="005B1598">
      <w:pPr>
        <w:pBdr>
          <w:top w:val="nil"/>
          <w:left w:val="nil"/>
          <w:bottom w:val="nil"/>
          <w:right w:val="nil"/>
          <w:between w:val="nil"/>
        </w:pBdr>
        <w:jc w:val="both"/>
      </w:pPr>
      <w:r>
        <w:rPr>
          <w:noProof/>
          <w:lang w:val="es-ES"/>
        </w:rPr>
        <w:lastRenderedPageBreak/>
        <w:drawing>
          <wp:inline distT="114300" distB="114300" distL="114300" distR="114300">
            <wp:extent cx="5943600" cy="7620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943600" cy="762000"/>
                    </a:xfrm>
                    <a:prstGeom prst="rect">
                      <a:avLst/>
                    </a:prstGeom>
                    <a:ln/>
                  </pic:spPr>
                </pic:pic>
              </a:graphicData>
            </a:graphic>
          </wp:inline>
        </w:drawing>
      </w:r>
    </w:p>
    <w:p w:rsidR="00D30D50" w:rsidRDefault="005B1598">
      <w:pPr>
        <w:pBdr>
          <w:top w:val="nil"/>
          <w:left w:val="nil"/>
          <w:bottom w:val="nil"/>
          <w:right w:val="nil"/>
          <w:between w:val="nil"/>
        </w:pBdr>
        <w:jc w:val="both"/>
      </w:pPr>
      <w:r>
        <w:t>Cambio esas líneas para obtener variables de entorno. Espero estar haciéndolo bien.</w:t>
      </w:r>
    </w:p>
    <w:p w:rsidR="00D30D50" w:rsidRDefault="005B1598">
      <w:pPr>
        <w:pBdr>
          <w:top w:val="nil"/>
          <w:left w:val="nil"/>
          <w:bottom w:val="nil"/>
          <w:right w:val="nil"/>
          <w:between w:val="nil"/>
        </w:pBdr>
        <w:jc w:val="both"/>
      </w:pPr>
      <w:r>
        <w:t>Ahora toca compilar el proyecto en un archivo .</w:t>
      </w:r>
      <w:proofErr w:type="spellStart"/>
      <w:r>
        <w:t>jar</w:t>
      </w:r>
      <w:proofErr w:type="spellEnd"/>
      <w:r>
        <w:t>, como ya hice en otra práctica. Después de unos problemillas, yo te</w:t>
      </w:r>
      <w:r>
        <w:t xml:space="preserve">nía la </w:t>
      </w:r>
      <w:proofErr w:type="spellStart"/>
      <w:r>
        <w:t>jdk</w:t>
      </w:r>
      <w:proofErr w:type="spellEnd"/>
      <w:r>
        <w:t xml:space="preserve"> 21 y el proyecto está en la 17, compilado y listo.</w:t>
      </w:r>
    </w:p>
    <w:p w:rsidR="00D30D50" w:rsidRDefault="005B1598">
      <w:pPr>
        <w:pBdr>
          <w:top w:val="nil"/>
          <w:left w:val="nil"/>
          <w:bottom w:val="nil"/>
          <w:right w:val="nil"/>
          <w:between w:val="nil"/>
        </w:pBdr>
        <w:jc w:val="both"/>
      </w:pPr>
      <w:r>
        <w:rPr>
          <w:noProof/>
          <w:lang w:val="es-ES"/>
        </w:rPr>
        <w:drawing>
          <wp:inline distT="114300" distB="114300" distL="114300" distR="114300">
            <wp:extent cx="4038600" cy="676275"/>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4038600" cy="676275"/>
                    </a:xfrm>
                    <a:prstGeom prst="rect">
                      <a:avLst/>
                    </a:prstGeom>
                    <a:ln/>
                  </pic:spPr>
                </pic:pic>
              </a:graphicData>
            </a:graphic>
          </wp:inline>
        </w:drawing>
      </w:r>
    </w:p>
    <w:p w:rsidR="00D30D50" w:rsidRDefault="005B1598">
      <w:pPr>
        <w:pBdr>
          <w:top w:val="nil"/>
          <w:left w:val="nil"/>
          <w:bottom w:val="nil"/>
          <w:right w:val="nil"/>
          <w:between w:val="nil"/>
        </w:pBdr>
        <w:jc w:val="both"/>
      </w:pPr>
      <w:r>
        <w:t xml:space="preserve">Después de compilarlo con </w:t>
      </w:r>
      <w:proofErr w:type="spellStart"/>
      <w:r>
        <w:t>maven</w:t>
      </w:r>
      <w:proofErr w:type="spellEnd"/>
      <w:r>
        <w:t xml:space="preserve"> ya tengo la carpeta target que me hace falta para el contenedor.</w:t>
      </w:r>
    </w:p>
    <w:p w:rsidR="00D30D50" w:rsidRDefault="005B1598">
      <w:pPr>
        <w:pBdr>
          <w:top w:val="nil"/>
          <w:left w:val="nil"/>
          <w:bottom w:val="nil"/>
          <w:right w:val="nil"/>
          <w:between w:val="nil"/>
        </w:pBdr>
        <w:jc w:val="both"/>
      </w:pPr>
      <w:r>
        <w:t>El comprimido .</w:t>
      </w:r>
      <w:proofErr w:type="spellStart"/>
      <w:r>
        <w:t>jar</w:t>
      </w:r>
      <w:proofErr w:type="spellEnd"/>
      <w:r>
        <w:t xml:space="preserve"> que está dentro lo copio a la carpeta </w:t>
      </w:r>
      <w:proofErr w:type="spellStart"/>
      <w:r>
        <w:t>backend</w:t>
      </w:r>
      <w:proofErr w:type="spellEnd"/>
      <w:r>
        <w:t xml:space="preserve"> que está creada en mi proyecto</w:t>
      </w:r>
      <w:r>
        <w:t xml:space="preserve">. Dentro, creo también un archivo llamado </w:t>
      </w:r>
      <w:proofErr w:type="spellStart"/>
      <w:r>
        <w:t>Dockerfile</w:t>
      </w:r>
      <w:proofErr w:type="spellEnd"/>
      <w:r>
        <w:t xml:space="preserve"> e introduzco esto.</w:t>
      </w:r>
    </w:p>
    <w:p w:rsidR="00D30D50" w:rsidRDefault="005B1598">
      <w:pPr>
        <w:pBdr>
          <w:top w:val="nil"/>
          <w:left w:val="nil"/>
          <w:bottom w:val="nil"/>
          <w:right w:val="nil"/>
          <w:between w:val="nil"/>
        </w:pBdr>
        <w:jc w:val="both"/>
      </w:pPr>
      <w:r>
        <w:rPr>
          <w:noProof/>
          <w:lang w:val="es-ES"/>
        </w:rPr>
        <w:drawing>
          <wp:inline distT="114300" distB="114300" distL="114300" distR="114300">
            <wp:extent cx="4762500" cy="230505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4762500" cy="2305050"/>
                    </a:xfrm>
                    <a:prstGeom prst="rect">
                      <a:avLst/>
                    </a:prstGeom>
                    <a:ln/>
                  </pic:spPr>
                </pic:pic>
              </a:graphicData>
            </a:graphic>
          </wp:inline>
        </w:drawing>
      </w:r>
    </w:p>
    <w:p w:rsidR="00D30D50" w:rsidRDefault="005B1598">
      <w:pPr>
        <w:pBdr>
          <w:top w:val="nil"/>
          <w:left w:val="nil"/>
          <w:bottom w:val="nil"/>
          <w:right w:val="nil"/>
          <w:between w:val="nil"/>
        </w:pBdr>
        <w:jc w:val="both"/>
      </w:pPr>
      <w:r>
        <w:t xml:space="preserve">Esta es la imagen de java 17, de eclipse </w:t>
      </w:r>
      <w:proofErr w:type="spellStart"/>
      <w:r>
        <w:t>temurin</w:t>
      </w:r>
      <w:proofErr w:type="spellEnd"/>
      <w:r>
        <w:t>. Luego los archivos con los que va a trabajar, el puerto que va a exponer y los puntos de entrada o los archivos de inicio.</w:t>
      </w:r>
      <w:r>
        <w:br w:type="page"/>
      </w:r>
    </w:p>
    <w:p w:rsidR="00D30D50" w:rsidRDefault="005B1598">
      <w:pPr>
        <w:pBdr>
          <w:top w:val="nil"/>
          <w:left w:val="nil"/>
          <w:bottom w:val="nil"/>
          <w:right w:val="nil"/>
          <w:between w:val="nil"/>
        </w:pBdr>
        <w:jc w:val="both"/>
      </w:pPr>
      <w:r>
        <w:rPr>
          <w:noProof/>
          <w:lang w:val="es-ES"/>
        </w:rPr>
        <w:lastRenderedPageBreak/>
        <w:drawing>
          <wp:inline distT="114300" distB="114300" distL="114300" distR="114300">
            <wp:extent cx="5943600" cy="27686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943600" cy="2768600"/>
                    </a:xfrm>
                    <a:prstGeom prst="rect">
                      <a:avLst/>
                    </a:prstGeom>
                    <a:ln/>
                  </pic:spPr>
                </pic:pic>
              </a:graphicData>
            </a:graphic>
          </wp:inline>
        </w:drawing>
      </w:r>
    </w:p>
    <w:p w:rsidR="00D30D50" w:rsidRDefault="005B1598">
      <w:pPr>
        <w:pBdr>
          <w:top w:val="nil"/>
          <w:left w:val="nil"/>
          <w:bottom w:val="nil"/>
          <w:right w:val="nil"/>
          <w:between w:val="nil"/>
        </w:pBdr>
        <w:jc w:val="both"/>
      </w:pPr>
      <w:r>
        <w:t xml:space="preserve">Añado esto al archivo </w:t>
      </w:r>
      <w:proofErr w:type="spellStart"/>
      <w:r>
        <w:t>docker-compose</w:t>
      </w:r>
      <w:proofErr w:type="spellEnd"/>
      <w:r>
        <w:t xml:space="preserve">. En él tengo el directorio desde el que se construye, el nombre del contenedor, depende de </w:t>
      </w:r>
      <w:proofErr w:type="spellStart"/>
      <w:proofErr w:type="gramStart"/>
      <w:r>
        <w:t>mariadb</w:t>
      </w:r>
      <w:proofErr w:type="spellEnd"/>
      <w:r>
        <w:t>(</w:t>
      </w:r>
      <w:proofErr w:type="gramEnd"/>
      <w:r>
        <w:t xml:space="preserve">el contenedor) y las variables de entorno. Aunque ya las tengo definidas en el </w:t>
      </w:r>
      <w:proofErr w:type="spellStart"/>
      <w:r>
        <w:t>application</w:t>
      </w:r>
      <w:proofErr w:type="spellEnd"/>
      <w:r>
        <w:t>, por si acaso, otra vez aquí.</w:t>
      </w:r>
      <w:r>
        <w:t xml:space="preserve"> No vaya a ser que pasen cosas.</w:t>
      </w:r>
    </w:p>
    <w:p w:rsidR="00D30D50" w:rsidRDefault="005B1598">
      <w:pPr>
        <w:pBdr>
          <w:top w:val="nil"/>
          <w:left w:val="nil"/>
          <w:bottom w:val="nil"/>
          <w:right w:val="nil"/>
          <w:between w:val="nil"/>
        </w:pBdr>
        <w:jc w:val="both"/>
      </w:pPr>
      <w:r>
        <w:rPr>
          <w:noProof/>
          <w:lang w:val="es-ES"/>
        </w:rPr>
        <w:lastRenderedPageBreak/>
        <w:drawing>
          <wp:inline distT="114300" distB="114300" distL="114300" distR="114300">
            <wp:extent cx="5943600" cy="55118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943600" cy="5511800"/>
                    </a:xfrm>
                    <a:prstGeom prst="rect">
                      <a:avLst/>
                    </a:prstGeom>
                    <a:ln/>
                  </pic:spPr>
                </pic:pic>
              </a:graphicData>
            </a:graphic>
          </wp:inline>
        </w:drawing>
      </w:r>
    </w:p>
    <w:p w:rsidR="00D30D50" w:rsidRDefault="005B1598">
      <w:pPr>
        <w:pBdr>
          <w:top w:val="nil"/>
          <w:left w:val="nil"/>
          <w:bottom w:val="nil"/>
          <w:right w:val="nil"/>
          <w:between w:val="nil"/>
        </w:pBdr>
        <w:jc w:val="both"/>
      </w:pPr>
      <w:r>
        <w:t xml:space="preserve">Realizo una comprobación. En la imagen la vemos bien, pero hay que saber que </w:t>
      </w:r>
      <w:proofErr w:type="spellStart"/>
      <w:r>
        <w:t>yml</w:t>
      </w:r>
      <w:proofErr w:type="spellEnd"/>
      <w:r>
        <w:t xml:space="preserve"> es un poco puñetero. Tenía mal </w:t>
      </w:r>
      <w:proofErr w:type="spellStart"/>
      <w:r>
        <w:t>indentada</w:t>
      </w:r>
      <w:proofErr w:type="spellEnd"/>
      <w:r>
        <w:t xml:space="preserve"> una línea y me daba error. Pásale el archivo a </w:t>
      </w:r>
      <w:proofErr w:type="spellStart"/>
      <w:r>
        <w:t>chappie</w:t>
      </w:r>
      <w:proofErr w:type="spellEnd"/>
      <w:r>
        <w:t xml:space="preserve"> y que te diga </w:t>
      </w:r>
      <w:proofErr w:type="spellStart"/>
      <w:r>
        <w:t>cual</w:t>
      </w:r>
      <w:proofErr w:type="spellEnd"/>
      <w:r>
        <w:t xml:space="preserve"> es el error. Un espacio mal puesto y explota.</w:t>
      </w:r>
      <w:r>
        <w:br w:type="page"/>
      </w:r>
    </w:p>
    <w:p w:rsidR="00D30D50" w:rsidRDefault="005B1598">
      <w:pPr>
        <w:pBdr>
          <w:top w:val="nil"/>
          <w:left w:val="nil"/>
          <w:bottom w:val="nil"/>
          <w:right w:val="nil"/>
          <w:between w:val="nil"/>
        </w:pBdr>
        <w:jc w:val="both"/>
      </w:pPr>
      <w:r>
        <w:lastRenderedPageBreak/>
        <w:t xml:space="preserve">Ahora vuelvo </w:t>
      </w:r>
      <w:r>
        <w:t xml:space="preserve">a ejecutar </w:t>
      </w:r>
      <w:proofErr w:type="spellStart"/>
      <w:r>
        <w:t>docker</w:t>
      </w:r>
      <w:proofErr w:type="spellEnd"/>
      <w:r>
        <w:t xml:space="preserve"> </w:t>
      </w:r>
      <w:proofErr w:type="spellStart"/>
      <w:r>
        <w:t>compose</w:t>
      </w:r>
      <w:proofErr w:type="spellEnd"/>
      <w:r>
        <w:t xml:space="preserve"> up -d –</w:t>
      </w:r>
      <w:proofErr w:type="spellStart"/>
      <w:r>
        <w:t>build</w:t>
      </w:r>
      <w:proofErr w:type="spellEnd"/>
      <w:r>
        <w:t xml:space="preserve"> y vemos que pasa.</w:t>
      </w:r>
    </w:p>
    <w:p w:rsidR="00D30D50" w:rsidRDefault="005B1598">
      <w:pPr>
        <w:pBdr>
          <w:top w:val="nil"/>
          <w:left w:val="nil"/>
          <w:bottom w:val="nil"/>
          <w:right w:val="nil"/>
          <w:between w:val="nil"/>
        </w:pBdr>
        <w:jc w:val="both"/>
      </w:pPr>
      <w:r>
        <w:rPr>
          <w:noProof/>
          <w:lang w:val="es-ES"/>
        </w:rPr>
        <w:drawing>
          <wp:inline distT="114300" distB="114300" distL="114300" distR="114300">
            <wp:extent cx="5943600" cy="40767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943600" cy="4076700"/>
                    </a:xfrm>
                    <a:prstGeom prst="rect">
                      <a:avLst/>
                    </a:prstGeom>
                    <a:ln/>
                  </pic:spPr>
                </pic:pic>
              </a:graphicData>
            </a:graphic>
          </wp:inline>
        </w:drawing>
      </w:r>
    </w:p>
    <w:p w:rsidR="00D30D50" w:rsidRDefault="005B1598">
      <w:pPr>
        <w:pBdr>
          <w:top w:val="nil"/>
          <w:left w:val="nil"/>
          <w:bottom w:val="nil"/>
          <w:right w:val="nil"/>
          <w:between w:val="nil"/>
        </w:pBdr>
        <w:jc w:val="both"/>
      </w:pPr>
      <w:r>
        <w:t xml:space="preserve">Explota. Supongo que tendré que descomprimir </w:t>
      </w:r>
      <w:proofErr w:type="spellStart"/>
      <w:r>
        <w:t>el</w:t>
      </w:r>
      <w:proofErr w:type="spellEnd"/>
      <w:r>
        <w:t xml:space="preserve"> .</w:t>
      </w:r>
      <w:proofErr w:type="spellStart"/>
      <w:r>
        <w:t>rar</w:t>
      </w:r>
      <w:proofErr w:type="spellEnd"/>
      <w:r>
        <w:t xml:space="preserve"> donde va </w:t>
      </w:r>
      <w:proofErr w:type="spellStart"/>
      <w:r>
        <w:t>el</w:t>
      </w:r>
      <w:proofErr w:type="spellEnd"/>
      <w:r>
        <w:t xml:space="preserve"> .</w:t>
      </w:r>
      <w:proofErr w:type="spellStart"/>
      <w:r>
        <w:t>jar</w:t>
      </w:r>
      <w:proofErr w:type="spellEnd"/>
      <w:r>
        <w:t xml:space="preserve">. No </w:t>
      </w:r>
      <w:proofErr w:type="spellStart"/>
      <w:r>
        <w:t>se</w:t>
      </w:r>
      <w:proofErr w:type="spellEnd"/>
      <w:r>
        <w:t xml:space="preserve"> </w:t>
      </w:r>
      <w:proofErr w:type="spellStart"/>
      <w:r>
        <w:t>porqué</w:t>
      </w:r>
      <w:proofErr w:type="spellEnd"/>
      <w:r>
        <w:t xml:space="preserve"> me da en la nariz.</w:t>
      </w:r>
    </w:p>
    <w:p w:rsidR="00D30D50" w:rsidRDefault="005B1598">
      <w:pPr>
        <w:pBdr>
          <w:top w:val="nil"/>
          <w:left w:val="nil"/>
          <w:bottom w:val="nil"/>
          <w:right w:val="nil"/>
          <w:between w:val="nil"/>
        </w:pBdr>
        <w:jc w:val="both"/>
      </w:pPr>
      <w:r>
        <w:t>Pues no. Esto pasa por seguir guías al pie de la letra sin fijarse del todo bien. El nombre de</w:t>
      </w:r>
      <w:r>
        <w:t xml:space="preserve"> </w:t>
      </w:r>
      <w:proofErr w:type="spellStart"/>
      <w:r>
        <w:t>mi</w:t>
      </w:r>
      <w:proofErr w:type="spellEnd"/>
      <w:r>
        <w:t xml:space="preserve"> .</w:t>
      </w:r>
      <w:proofErr w:type="spellStart"/>
      <w:r>
        <w:t>jar</w:t>
      </w:r>
      <w:proofErr w:type="spellEnd"/>
      <w:r>
        <w:t xml:space="preserve"> era algo así como heroApi0.0.1snapshot, etc. Mi archivo </w:t>
      </w:r>
      <w:proofErr w:type="spellStart"/>
      <w:r>
        <w:t>compose</w:t>
      </w:r>
      <w:proofErr w:type="spellEnd"/>
      <w:r>
        <w:t xml:space="preserve"> busca algo llamado app.jar. Normal que explote. Volvemos a intentarlo.</w:t>
      </w:r>
    </w:p>
    <w:p w:rsidR="00D30D50" w:rsidRDefault="005B1598">
      <w:pPr>
        <w:pBdr>
          <w:top w:val="nil"/>
          <w:left w:val="nil"/>
          <w:bottom w:val="nil"/>
          <w:right w:val="nil"/>
          <w:between w:val="nil"/>
        </w:pBdr>
        <w:jc w:val="both"/>
      </w:pPr>
      <w:r>
        <w:rPr>
          <w:noProof/>
          <w:lang w:val="es-ES"/>
        </w:rPr>
        <w:lastRenderedPageBreak/>
        <w:drawing>
          <wp:inline distT="114300" distB="114300" distL="114300" distR="114300">
            <wp:extent cx="5943600" cy="4724400"/>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5943600" cy="4724400"/>
                    </a:xfrm>
                    <a:prstGeom prst="rect">
                      <a:avLst/>
                    </a:prstGeom>
                    <a:ln/>
                  </pic:spPr>
                </pic:pic>
              </a:graphicData>
            </a:graphic>
          </wp:inline>
        </w:drawing>
      </w:r>
    </w:p>
    <w:p w:rsidR="00D30D50" w:rsidRDefault="005B1598">
      <w:pPr>
        <w:pBdr>
          <w:top w:val="nil"/>
          <w:left w:val="nil"/>
          <w:bottom w:val="nil"/>
          <w:right w:val="nil"/>
          <w:between w:val="nil"/>
        </w:pBdr>
        <w:jc w:val="both"/>
      </w:pPr>
      <w:r>
        <w:t xml:space="preserve">Mira </w:t>
      </w:r>
      <w:proofErr w:type="spellStart"/>
      <w:r>
        <w:t>tu</w:t>
      </w:r>
      <w:proofErr w:type="spellEnd"/>
      <w:r>
        <w:t xml:space="preserve"> por </w:t>
      </w:r>
      <w:proofErr w:type="spellStart"/>
      <w:r>
        <w:t>donde</w:t>
      </w:r>
      <w:proofErr w:type="spellEnd"/>
      <w:r>
        <w:t>.</w:t>
      </w:r>
    </w:p>
    <w:p w:rsidR="00D30D50" w:rsidRDefault="00D30D50">
      <w:pPr>
        <w:pBdr>
          <w:top w:val="nil"/>
          <w:left w:val="nil"/>
          <w:bottom w:val="nil"/>
          <w:right w:val="nil"/>
          <w:between w:val="nil"/>
        </w:pBdr>
        <w:jc w:val="both"/>
      </w:pPr>
    </w:p>
    <w:p w:rsidR="00D30D50" w:rsidRDefault="005B1598">
      <w:pPr>
        <w:pBdr>
          <w:top w:val="nil"/>
          <w:left w:val="nil"/>
          <w:bottom w:val="nil"/>
          <w:right w:val="nil"/>
          <w:between w:val="nil"/>
        </w:pBdr>
        <w:jc w:val="both"/>
      </w:pPr>
      <w:r>
        <w:t>Ahora, supuestamente, viene otra parte que me ha costado entender.</w:t>
      </w:r>
      <w:r>
        <w:br w:type="page"/>
      </w:r>
    </w:p>
    <w:p w:rsidR="00D30D50" w:rsidRDefault="005B1598">
      <w:pPr>
        <w:pBdr>
          <w:top w:val="nil"/>
          <w:left w:val="nil"/>
          <w:bottom w:val="nil"/>
          <w:right w:val="nil"/>
          <w:between w:val="nil"/>
        </w:pBdr>
        <w:jc w:val="both"/>
      </w:pPr>
      <w:r>
        <w:lastRenderedPageBreak/>
        <w:t>En una práctica de des</w:t>
      </w:r>
      <w:r>
        <w:t xml:space="preserve">pliegue de aplicaciones, yo hice ya algo parecido, pero todo en local. Un servidor </w:t>
      </w:r>
      <w:proofErr w:type="spellStart"/>
      <w:r>
        <w:t>Nginx</w:t>
      </w:r>
      <w:proofErr w:type="spellEnd"/>
      <w:r>
        <w:t xml:space="preserve">, una </w:t>
      </w:r>
      <w:proofErr w:type="spellStart"/>
      <w:r>
        <w:t>build</w:t>
      </w:r>
      <w:proofErr w:type="spellEnd"/>
      <w:r>
        <w:t xml:space="preserve"> de Angular y un back de Spring que se ejecuta solo por el servidor </w:t>
      </w:r>
      <w:proofErr w:type="spellStart"/>
      <w:r>
        <w:t>Tomcat</w:t>
      </w:r>
      <w:proofErr w:type="spellEnd"/>
      <w:r>
        <w:t xml:space="preserve"> que lleva embebido. Hasta aquí, bien, más o menos.</w:t>
      </w:r>
    </w:p>
    <w:p w:rsidR="00D30D50" w:rsidRDefault="005B1598">
      <w:pPr>
        <w:pBdr>
          <w:top w:val="nil"/>
          <w:left w:val="nil"/>
          <w:bottom w:val="nil"/>
          <w:right w:val="nil"/>
          <w:between w:val="nil"/>
        </w:pBdr>
        <w:jc w:val="both"/>
      </w:pPr>
      <w:r>
        <w:t>Cuando buscas por internet como</w:t>
      </w:r>
      <w:r>
        <w:t xml:space="preserve"> desplegar Angular en </w:t>
      </w:r>
      <w:proofErr w:type="spellStart"/>
      <w:r>
        <w:t>Docker</w:t>
      </w:r>
      <w:proofErr w:type="spellEnd"/>
      <w:r>
        <w:t xml:space="preserve">, la gente indica de tener </w:t>
      </w:r>
      <w:proofErr w:type="spellStart"/>
      <w:r>
        <w:t>node</w:t>
      </w:r>
      <w:proofErr w:type="spellEnd"/>
      <w:r>
        <w:t xml:space="preserve"> dentro del contenedor. Eso yo no lo entendía de ninguna manera. Hasta que </w:t>
      </w:r>
      <w:proofErr w:type="spellStart"/>
      <w:r>
        <w:t>dí</w:t>
      </w:r>
      <w:proofErr w:type="spellEnd"/>
      <w:r>
        <w:t xml:space="preserve"> con el motivo. El objetivo de los contenedores es que no dependan de nada del host. Por lo tanto, lo que se suele hacer</w:t>
      </w:r>
      <w:r>
        <w:t xml:space="preserve"> es, crear el contenedor, que va a tener una imagen de </w:t>
      </w:r>
      <w:proofErr w:type="spellStart"/>
      <w:r>
        <w:t>Nginx</w:t>
      </w:r>
      <w:proofErr w:type="spellEnd"/>
      <w:r>
        <w:t xml:space="preserve">. Pero añaden </w:t>
      </w:r>
      <w:proofErr w:type="spellStart"/>
      <w:r>
        <w:t>node</w:t>
      </w:r>
      <w:proofErr w:type="spellEnd"/>
      <w:r>
        <w:t xml:space="preserve">, para que al arrancar el contenedor, el instale las dependencias dentro del contenedor, haga el </w:t>
      </w:r>
      <w:proofErr w:type="spellStart"/>
      <w:r>
        <w:t>ng</w:t>
      </w:r>
      <w:proofErr w:type="spellEnd"/>
      <w:r>
        <w:t xml:space="preserve"> </w:t>
      </w:r>
      <w:proofErr w:type="spellStart"/>
      <w:r>
        <w:t>build</w:t>
      </w:r>
      <w:proofErr w:type="spellEnd"/>
      <w:r>
        <w:t>, descargue todo lo necesario y así, angular funcionará sin problemas sin</w:t>
      </w:r>
      <w:r>
        <w:t xml:space="preserve"> que tu tengas instalado </w:t>
      </w:r>
      <w:hyperlink r:id="rId23">
        <w:r>
          <w:rPr>
            <w:color w:val="1155CC"/>
            <w:u w:val="single"/>
          </w:rPr>
          <w:t>node.js</w:t>
        </w:r>
      </w:hyperlink>
      <w:r>
        <w:t xml:space="preserve"> en tu equipo. Ahí ya lo entendí. Tiene que estar preparado para que funcione en un equipo vacío, sin instalar nada.</w:t>
      </w:r>
    </w:p>
    <w:p w:rsidR="00D30D50" w:rsidRDefault="005B1598">
      <w:pPr>
        <w:pBdr>
          <w:top w:val="nil"/>
          <w:left w:val="nil"/>
          <w:bottom w:val="nil"/>
          <w:right w:val="nil"/>
          <w:between w:val="nil"/>
        </w:pBdr>
        <w:jc w:val="both"/>
      </w:pPr>
      <w:r>
        <w:rPr>
          <w:noProof/>
          <w:lang w:val="es-ES"/>
        </w:rPr>
        <w:drawing>
          <wp:inline distT="114300" distB="114300" distL="114300" distR="114300">
            <wp:extent cx="5943600" cy="35814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943600" cy="3581400"/>
                    </a:xfrm>
                    <a:prstGeom prst="rect">
                      <a:avLst/>
                    </a:prstGeom>
                    <a:ln/>
                  </pic:spPr>
                </pic:pic>
              </a:graphicData>
            </a:graphic>
          </wp:inline>
        </w:drawing>
      </w:r>
    </w:p>
    <w:p w:rsidR="00D30D50" w:rsidRDefault="005B1598">
      <w:pPr>
        <w:pBdr>
          <w:top w:val="nil"/>
          <w:left w:val="nil"/>
          <w:bottom w:val="nil"/>
          <w:right w:val="nil"/>
          <w:between w:val="nil"/>
        </w:pBdr>
        <w:jc w:val="both"/>
      </w:pPr>
      <w:r>
        <w:t xml:space="preserve">Comenzando con lo primero. </w:t>
      </w:r>
      <w:proofErr w:type="spellStart"/>
      <w:r>
        <w:t>Docker</w:t>
      </w:r>
      <w:proofErr w:type="spellEnd"/>
      <w:r>
        <w:t xml:space="preserve"> es como </w:t>
      </w:r>
      <w:proofErr w:type="spellStart"/>
      <w:r>
        <w:t>git</w:t>
      </w:r>
      <w:proofErr w:type="spellEnd"/>
      <w:r>
        <w:t xml:space="preserve">. Se puede crear un </w:t>
      </w:r>
      <w:proofErr w:type="gramStart"/>
      <w:r>
        <w:t>archiv</w:t>
      </w:r>
      <w:r>
        <w:t>o .</w:t>
      </w:r>
      <w:proofErr w:type="spellStart"/>
      <w:r>
        <w:t>dockerignore</w:t>
      </w:r>
      <w:proofErr w:type="spellEnd"/>
      <w:proofErr w:type="gramEnd"/>
      <w:r>
        <w:t xml:space="preserve"> para que ignore todo lo que copias en </w:t>
      </w:r>
      <w:proofErr w:type="spellStart"/>
      <w:r>
        <w:t>el</w:t>
      </w:r>
      <w:proofErr w:type="spellEnd"/>
      <w:r>
        <w:t xml:space="preserve">. Lo más importante es </w:t>
      </w:r>
      <w:proofErr w:type="spellStart"/>
      <w:r>
        <w:t>node_modules</w:t>
      </w:r>
      <w:proofErr w:type="spellEnd"/>
      <w:r>
        <w:t xml:space="preserve">, para que </w:t>
      </w:r>
      <w:proofErr w:type="spellStart"/>
      <w:r>
        <w:t>docker</w:t>
      </w:r>
      <w:proofErr w:type="spellEnd"/>
      <w:r>
        <w:t xml:space="preserve"> no tenga que cargar con 300 megas de archivos que no le van a hacer falta. Así que creo un </w:t>
      </w:r>
      <w:proofErr w:type="gramStart"/>
      <w:r>
        <w:t>archivo .</w:t>
      </w:r>
      <w:proofErr w:type="spellStart"/>
      <w:r>
        <w:t>dockerignore</w:t>
      </w:r>
      <w:proofErr w:type="spellEnd"/>
      <w:proofErr w:type="gramEnd"/>
      <w:r>
        <w:t xml:space="preserve"> dentro de la carpeta </w:t>
      </w:r>
      <w:proofErr w:type="spellStart"/>
      <w:r>
        <w:t>front</w:t>
      </w:r>
      <w:proofErr w:type="spellEnd"/>
      <w:r>
        <w:t xml:space="preserve"> y añado</w:t>
      </w:r>
      <w:r>
        <w:t xml:space="preserve"> lo que se ve en la imagen.</w:t>
      </w:r>
    </w:p>
    <w:p w:rsidR="00D30D50" w:rsidRDefault="005B1598">
      <w:pPr>
        <w:pBdr>
          <w:top w:val="nil"/>
          <w:left w:val="nil"/>
          <w:bottom w:val="nil"/>
          <w:right w:val="nil"/>
          <w:between w:val="nil"/>
        </w:pBdr>
        <w:jc w:val="both"/>
      </w:pPr>
      <w:r>
        <w:t xml:space="preserve">Después de copiar mi proyecto de </w:t>
      </w:r>
      <w:proofErr w:type="spellStart"/>
      <w:r>
        <w:t>front</w:t>
      </w:r>
      <w:proofErr w:type="spellEnd"/>
      <w:r>
        <w:t xml:space="preserve"> debo de crear un </w:t>
      </w:r>
      <w:proofErr w:type="spellStart"/>
      <w:r>
        <w:t>Dockerfile</w:t>
      </w:r>
      <w:proofErr w:type="spellEnd"/>
      <w:r>
        <w:t xml:space="preserve"> dentro.</w:t>
      </w:r>
    </w:p>
    <w:p w:rsidR="00D30D50" w:rsidRDefault="005B1598">
      <w:pPr>
        <w:pBdr>
          <w:top w:val="nil"/>
          <w:left w:val="nil"/>
          <w:bottom w:val="nil"/>
          <w:right w:val="nil"/>
          <w:between w:val="nil"/>
        </w:pBdr>
        <w:jc w:val="both"/>
      </w:pPr>
      <w:r>
        <w:rPr>
          <w:noProof/>
          <w:lang w:val="es-ES"/>
        </w:rPr>
        <w:lastRenderedPageBreak/>
        <w:drawing>
          <wp:inline distT="114300" distB="114300" distL="114300" distR="114300">
            <wp:extent cx="5943600" cy="30861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943600" cy="3086100"/>
                    </a:xfrm>
                    <a:prstGeom prst="rect">
                      <a:avLst/>
                    </a:prstGeom>
                    <a:ln/>
                  </pic:spPr>
                </pic:pic>
              </a:graphicData>
            </a:graphic>
          </wp:inline>
        </w:drawing>
      </w:r>
    </w:p>
    <w:p w:rsidR="00D30D50" w:rsidRDefault="005B1598">
      <w:pPr>
        <w:pBdr>
          <w:top w:val="nil"/>
          <w:left w:val="nil"/>
          <w:bottom w:val="nil"/>
          <w:right w:val="nil"/>
          <w:between w:val="nil"/>
        </w:pBdr>
        <w:jc w:val="both"/>
      </w:pPr>
      <w:r>
        <w:t xml:space="preserve">Como ya he explicado antes. Lo que hace es tener </w:t>
      </w:r>
      <w:proofErr w:type="spellStart"/>
      <w:r>
        <w:t>Node</w:t>
      </w:r>
      <w:proofErr w:type="spellEnd"/>
      <w:r>
        <w:t xml:space="preserve">. Preparará todo el entorno según lo que tengo en </w:t>
      </w:r>
      <w:proofErr w:type="spellStart"/>
      <w:proofErr w:type="gramStart"/>
      <w:r>
        <w:t>package.json</w:t>
      </w:r>
      <w:proofErr w:type="spellEnd"/>
      <w:proofErr w:type="gramEnd"/>
      <w:r>
        <w:t xml:space="preserve"> y luego servirá desde la imagen de </w:t>
      </w:r>
      <w:proofErr w:type="spellStart"/>
      <w:r>
        <w:t>nginx</w:t>
      </w:r>
      <w:proofErr w:type="spellEnd"/>
      <w:r>
        <w:t>.</w:t>
      </w:r>
    </w:p>
    <w:p w:rsidR="00D30D50" w:rsidRDefault="005B1598">
      <w:pPr>
        <w:pBdr>
          <w:top w:val="nil"/>
          <w:left w:val="nil"/>
          <w:bottom w:val="nil"/>
          <w:right w:val="nil"/>
          <w:between w:val="nil"/>
        </w:pBdr>
        <w:jc w:val="both"/>
      </w:pPr>
      <w:r>
        <w:rPr>
          <w:noProof/>
          <w:lang w:val="es-ES"/>
        </w:rPr>
        <w:drawing>
          <wp:inline distT="114300" distB="114300" distL="114300" distR="114300">
            <wp:extent cx="5943600" cy="40259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43600" cy="4025900"/>
                    </a:xfrm>
                    <a:prstGeom prst="rect">
                      <a:avLst/>
                    </a:prstGeom>
                    <a:ln/>
                  </pic:spPr>
                </pic:pic>
              </a:graphicData>
            </a:graphic>
          </wp:inline>
        </w:drawing>
      </w:r>
    </w:p>
    <w:p w:rsidR="00D30D50" w:rsidRDefault="005B1598">
      <w:pPr>
        <w:pBdr>
          <w:top w:val="nil"/>
          <w:left w:val="nil"/>
          <w:bottom w:val="nil"/>
          <w:right w:val="nil"/>
          <w:between w:val="nil"/>
        </w:pBdr>
        <w:jc w:val="both"/>
      </w:pPr>
      <w:r>
        <w:t xml:space="preserve">Añado el nuevo servicio, o contenedor a mi archivo </w:t>
      </w:r>
      <w:proofErr w:type="spellStart"/>
      <w:r>
        <w:t>docker-compose</w:t>
      </w:r>
      <w:proofErr w:type="spellEnd"/>
      <w:r>
        <w:t>.</w:t>
      </w:r>
    </w:p>
    <w:p w:rsidR="00D30D50" w:rsidRDefault="005B1598">
      <w:pPr>
        <w:pBdr>
          <w:top w:val="nil"/>
          <w:left w:val="nil"/>
          <w:bottom w:val="nil"/>
          <w:right w:val="nil"/>
          <w:between w:val="nil"/>
        </w:pBdr>
        <w:jc w:val="both"/>
      </w:pPr>
      <w:r>
        <w:rPr>
          <w:noProof/>
          <w:lang w:val="es-ES"/>
        </w:rPr>
        <w:lastRenderedPageBreak/>
        <w:drawing>
          <wp:inline distT="114300" distB="114300" distL="114300" distR="114300">
            <wp:extent cx="5943600" cy="4749800"/>
            <wp:effectExtent l="0" t="0" r="0" b="0"/>
            <wp:docPr id="1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5943600" cy="4749800"/>
                    </a:xfrm>
                    <a:prstGeom prst="rect">
                      <a:avLst/>
                    </a:prstGeom>
                    <a:ln/>
                  </pic:spPr>
                </pic:pic>
              </a:graphicData>
            </a:graphic>
          </wp:inline>
        </w:drawing>
      </w:r>
    </w:p>
    <w:p w:rsidR="00D30D50" w:rsidRDefault="005B1598">
      <w:pPr>
        <w:pBdr>
          <w:top w:val="nil"/>
          <w:left w:val="nil"/>
          <w:bottom w:val="nil"/>
          <w:right w:val="nil"/>
          <w:between w:val="nil"/>
        </w:pBdr>
        <w:jc w:val="both"/>
      </w:pPr>
      <w:r>
        <w:t xml:space="preserve">Para hacer la prueba, uso sudo </w:t>
      </w:r>
      <w:proofErr w:type="spellStart"/>
      <w:r>
        <w:t>docker</w:t>
      </w:r>
      <w:proofErr w:type="spellEnd"/>
      <w:r>
        <w:t xml:space="preserve"> </w:t>
      </w:r>
      <w:proofErr w:type="spellStart"/>
      <w:r>
        <w:t>build</w:t>
      </w:r>
      <w:proofErr w:type="spellEnd"/>
      <w:r>
        <w:t xml:space="preserve"> </w:t>
      </w:r>
      <w:proofErr w:type="spellStart"/>
      <w:r>
        <w:t>frontend</w:t>
      </w:r>
      <w:proofErr w:type="spellEnd"/>
      <w:r>
        <w:t xml:space="preserve">. Entonces veo </w:t>
      </w:r>
      <w:proofErr w:type="spellStart"/>
      <w:r>
        <w:t>como</w:t>
      </w:r>
      <w:proofErr w:type="spellEnd"/>
      <w:r>
        <w:t xml:space="preserve"> va </w:t>
      </w:r>
      <w:proofErr w:type="spellStart"/>
      <w:r>
        <w:t>node</w:t>
      </w:r>
      <w:proofErr w:type="spellEnd"/>
      <w:r>
        <w:t xml:space="preserve"> descargando dependencias que el </w:t>
      </w:r>
      <w:proofErr w:type="spellStart"/>
      <w:r>
        <w:t>front</w:t>
      </w:r>
      <w:proofErr w:type="spellEnd"/>
      <w:r>
        <w:t xml:space="preserve"> de angular va a necesitar.</w:t>
      </w:r>
    </w:p>
    <w:p w:rsidR="00D30D50" w:rsidRDefault="005B1598">
      <w:pPr>
        <w:pBdr>
          <w:top w:val="nil"/>
          <w:left w:val="nil"/>
          <w:bottom w:val="nil"/>
          <w:right w:val="nil"/>
          <w:between w:val="nil"/>
        </w:pBdr>
        <w:jc w:val="both"/>
      </w:pPr>
      <w:r>
        <w:rPr>
          <w:noProof/>
          <w:lang w:val="es-ES"/>
        </w:rPr>
        <w:drawing>
          <wp:inline distT="114300" distB="114300" distL="114300" distR="114300">
            <wp:extent cx="5943600" cy="10668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943600" cy="1066800"/>
                    </a:xfrm>
                    <a:prstGeom prst="rect">
                      <a:avLst/>
                    </a:prstGeom>
                    <a:ln/>
                  </pic:spPr>
                </pic:pic>
              </a:graphicData>
            </a:graphic>
          </wp:inline>
        </w:drawing>
      </w:r>
    </w:p>
    <w:p w:rsidR="00D30D50" w:rsidRDefault="005B1598">
      <w:pPr>
        <w:pBdr>
          <w:top w:val="nil"/>
          <w:left w:val="nil"/>
          <w:bottom w:val="nil"/>
          <w:right w:val="nil"/>
          <w:between w:val="nil"/>
        </w:pBdr>
        <w:jc w:val="both"/>
      </w:pPr>
      <w:r>
        <w:t>Ha tardado un poco, pero que so</w:t>
      </w:r>
      <w:r>
        <w:t>n 30 segundos.</w:t>
      </w:r>
    </w:p>
    <w:p w:rsidR="00D30D50" w:rsidRDefault="005B1598">
      <w:pPr>
        <w:pBdr>
          <w:top w:val="nil"/>
          <w:left w:val="nil"/>
          <w:bottom w:val="nil"/>
          <w:right w:val="nil"/>
          <w:between w:val="nil"/>
        </w:pBdr>
        <w:jc w:val="both"/>
      </w:pPr>
      <w:r>
        <w:rPr>
          <w:noProof/>
          <w:lang w:val="es-ES"/>
        </w:rPr>
        <w:lastRenderedPageBreak/>
        <w:drawing>
          <wp:inline distT="114300" distB="114300" distL="114300" distR="114300">
            <wp:extent cx="5943600" cy="41021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943600" cy="4102100"/>
                    </a:xfrm>
                    <a:prstGeom prst="rect">
                      <a:avLst/>
                    </a:prstGeom>
                    <a:ln/>
                  </pic:spPr>
                </pic:pic>
              </a:graphicData>
            </a:graphic>
          </wp:inline>
        </w:drawing>
      </w:r>
    </w:p>
    <w:p w:rsidR="00D30D50" w:rsidRDefault="005B1598">
      <w:pPr>
        <w:pBdr>
          <w:top w:val="nil"/>
          <w:left w:val="nil"/>
          <w:bottom w:val="nil"/>
          <w:right w:val="nil"/>
          <w:between w:val="nil"/>
        </w:pBdr>
        <w:jc w:val="both"/>
      </w:pPr>
      <w:r>
        <w:t xml:space="preserve">Otra validación. Hay que ver de nuevo que usando </w:t>
      </w:r>
      <w:proofErr w:type="spellStart"/>
      <w:r>
        <w:t>docker</w:t>
      </w:r>
      <w:proofErr w:type="spellEnd"/>
      <w:r>
        <w:t xml:space="preserve"> </w:t>
      </w:r>
      <w:proofErr w:type="spellStart"/>
      <w:r>
        <w:t>compose</w:t>
      </w:r>
      <w:proofErr w:type="spellEnd"/>
      <w:r>
        <w:t xml:space="preserve"> </w:t>
      </w:r>
      <w:proofErr w:type="spellStart"/>
      <w:r>
        <w:t>config</w:t>
      </w:r>
      <w:proofErr w:type="spellEnd"/>
      <w:r>
        <w:t xml:space="preserve"> nos devuelve todo correcto. Hay que validar cada paso que se da para que esto no salte por los aires.</w:t>
      </w:r>
    </w:p>
    <w:p w:rsidR="00D30D50" w:rsidRDefault="005B1598">
      <w:pPr>
        <w:pBdr>
          <w:top w:val="nil"/>
          <w:left w:val="nil"/>
          <w:bottom w:val="nil"/>
          <w:right w:val="nil"/>
          <w:between w:val="nil"/>
        </w:pBdr>
        <w:jc w:val="both"/>
      </w:pPr>
      <w:r>
        <w:rPr>
          <w:noProof/>
          <w:lang w:val="es-ES"/>
        </w:rPr>
        <w:drawing>
          <wp:inline distT="114300" distB="114300" distL="114300" distR="114300">
            <wp:extent cx="5943600" cy="1282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943600" cy="1282700"/>
                    </a:xfrm>
                    <a:prstGeom prst="rect">
                      <a:avLst/>
                    </a:prstGeom>
                    <a:ln/>
                  </pic:spPr>
                </pic:pic>
              </a:graphicData>
            </a:graphic>
          </wp:inline>
        </w:drawing>
      </w:r>
    </w:p>
    <w:p w:rsidR="00D30D50" w:rsidRDefault="005B1598">
      <w:pPr>
        <w:pBdr>
          <w:top w:val="nil"/>
          <w:left w:val="nil"/>
          <w:bottom w:val="nil"/>
          <w:right w:val="nil"/>
          <w:between w:val="nil"/>
        </w:pBdr>
        <w:jc w:val="both"/>
      </w:pPr>
      <w:r>
        <w:t xml:space="preserve">Ahora compruebo que ejecutando </w:t>
      </w:r>
      <w:proofErr w:type="spellStart"/>
      <w:r>
        <w:t>compose</w:t>
      </w:r>
      <w:proofErr w:type="spellEnd"/>
      <w:r>
        <w:t xml:space="preserve"> </w:t>
      </w:r>
      <w:proofErr w:type="spellStart"/>
      <w:r>
        <w:t>build</w:t>
      </w:r>
      <w:proofErr w:type="spellEnd"/>
      <w:r>
        <w:t xml:space="preserve"> funciona y construye todo.</w:t>
      </w:r>
    </w:p>
    <w:p w:rsidR="00D30D50" w:rsidRDefault="005B1598">
      <w:pPr>
        <w:pBdr>
          <w:top w:val="nil"/>
          <w:left w:val="nil"/>
          <w:bottom w:val="nil"/>
          <w:right w:val="nil"/>
          <w:between w:val="nil"/>
        </w:pBdr>
        <w:jc w:val="both"/>
      </w:pPr>
      <w:r>
        <w:rPr>
          <w:noProof/>
          <w:lang w:val="es-ES"/>
        </w:rPr>
        <w:drawing>
          <wp:inline distT="114300" distB="114300" distL="114300" distR="114300">
            <wp:extent cx="5943600" cy="1257300"/>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943600" cy="1257300"/>
                    </a:xfrm>
                    <a:prstGeom prst="rect">
                      <a:avLst/>
                    </a:prstGeom>
                    <a:ln/>
                  </pic:spPr>
                </pic:pic>
              </a:graphicData>
            </a:graphic>
          </wp:inline>
        </w:drawing>
      </w:r>
    </w:p>
    <w:p w:rsidR="00D30D50" w:rsidRDefault="005B1598">
      <w:pPr>
        <w:pBdr>
          <w:top w:val="nil"/>
          <w:left w:val="nil"/>
          <w:bottom w:val="nil"/>
          <w:right w:val="nil"/>
          <w:between w:val="nil"/>
        </w:pBdr>
        <w:jc w:val="both"/>
      </w:pPr>
      <w:r>
        <w:lastRenderedPageBreak/>
        <w:t xml:space="preserve">Ahora tendremos que hacer una prueba en el navegador. Si entro a </w:t>
      </w:r>
      <w:proofErr w:type="spellStart"/>
      <w:r>
        <w:t>localhost</w:t>
      </w:r>
      <w:proofErr w:type="spellEnd"/>
      <w:r>
        <w:t>, debería de funcionar, Angular por lo menos.</w:t>
      </w:r>
    </w:p>
    <w:p w:rsidR="00D30D50" w:rsidRDefault="005B1598">
      <w:pPr>
        <w:pBdr>
          <w:top w:val="nil"/>
          <w:left w:val="nil"/>
          <w:bottom w:val="nil"/>
          <w:right w:val="nil"/>
          <w:between w:val="nil"/>
        </w:pBdr>
        <w:jc w:val="both"/>
      </w:pPr>
      <w:r>
        <w:rPr>
          <w:noProof/>
          <w:lang w:val="es-ES"/>
        </w:rPr>
        <w:drawing>
          <wp:inline distT="114300" distB="114300" distL="114300" distR="114300">
            <wp:extent cx="5943600" cy="30734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943600" cy="3073400"/>
                    </a:xfrm>
                    <a:prstGeom prst="rect">
                      <a:avLst/>
                    </a:prstGeom>
                    <a:ln/>
                  </pic:spPr>
                </pic:pic>
              </a:graphicData>
            </a:graphic>
          </wp:inline>
        </w:drawing>
      </w:r>
    </w:p>
    <w:p w:rsidR="00D30D50" w:rsidRDefault="005B1598">
      <w:pPr>
        <w:pBdr>
          <w:top w:val="nil"/>
          <w:left w:val="nil"/>
          <w:bottom w:val="nil"/>
          <w:right w:val="nil"/>
          <w:between w:val="nil"/>
        </w:pBdr>
        <w:jc w:val="both"/>
      </w:pPr>
      <w:r>
        <w:t xml:space="preserve">Pues no. </w:t>
      </w:r>
      <w:proofErr w:type="spellStart"/>
      <w:r>
        <w:t>Nginx</w:t>
      </w:r>
      <w:proofErr w:type="spellEnd"/>
      <w:r>
        <w:t xml:space="preserve"> funciona. Pero no se está sirviendo Angular. </w:t>
      </w:r>
      <w:r>
        <w:t>A revisar toca.</w:t>
      </w:r>
    </w:p>
    <w:p w:rsidR="00D30D50" w:rsidRDefault="005B1598">
      <w:pPr>
        <w:pBdr>
          <w:top w:val="nil"/>
          <w:left w:val="nil"/>
          <w:bottom w:val="nil"/>
          <w:right w:val="nil"/>
          <w:between w:val="nil"/>
        </w:pBdr>
        <w:jc w:val="both"/>
      </w:pPr>
      <w:r>
        <w:t xml:space="preserve">De nuevo consulta suelta por la red. Mi </w:t>
      </w:r>
      <w:proofErr w:type="spellStart"/>
      <w:r>
        <w:t>Dockerfile</w:t>
      </w:r>
      <w:proofErr w:type="spellEnd"/>
      <w:r>
        <w:t xml:space="preserve"> tiene esto:</w:t>
      </w:r>
    </w:p>
    <w:p w:rsidR="00D30D50" w:rsidRDefault="005B1598">
      <w:pPr>
        <w:pBdr>
          <w:top w:val="nil"/>
          <w:left w:val="nil"/>
          <w:bottom w:val="nil"/>
          <w:right w:val="nil"/>
          <w:between w:val="nil"/>
        </w:pBdr>
        <w:jc w:val="both"/>
      </w:pPr>
      <w:r>
        <w:rPr>
          <w:noProof/>
          <w:lang w:val="es-ES"/>
        </w:rPr>
        <w:drawing>
          <wp:inline distT="114300" distB="114300" distL="114300" distR="114300">
            <wp:extent cx="5943600" cy="5461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943600" cy="546100"/>
                    </a:xfrm>
                    <a:prstGeom prst="rect">
                      <a:avLst/>
                    </a:prstGeom>
                    <a:ln/>
                  </pic:spPr>
                </pic:pic>
              </a:graphicData>
            </a:graphic>
          </wp:inline>
        </w:drawing>
      </w:r>
    </w:p>
    <w:p w:rsidR="00D30D50" w:rsidRDefault="005B1598">
      <w:pPr>
        <w:pBdr>
          <w:top w:val="nil"/>
          <w:left w:val="nil"/>
          <w:bottom w:val="nil"/>
          <w:right w:val="nil"/>
          <w:between w:val="nil"/>
        </w:pBdr>
        <w:jc w:val="both"/>
      </w:pPr>
      <w:r>
        <w:t xml:space="preserve">Esto quiere decir que está usando todo el contenido de la carpeta </w:t>
      </w:r>
      <w:proofErr w:type="spellStart"/>
      <w:r>
        <w:t>dist</w:t>
      </w:r>
      <w:proofErr w:type="spellEnd"/>
      <w:r>
        <w:t xml:space="preserve"> para servir desde </w:t>
      </w:r>
      <w:proofErr w:type="spellStart"/>
      <w:r>
        <w:t>nginx</w:t>
      </w:r>
      <w:proofErr w:type="spellEnd"/>
      <w:r>
        <w:t xml:space="preserve">. Pero en </w:t>
      </w:r>
      <w:proofErr w:type="spellStart"/>
      <w:r>
        <w:t>dist</w:t>
      </w:r>
      <w:proofErr w:type="spellEnd"/>
      <w:r>
        <w:t>, hay muchos archivos, y ni siquiera le he indicado el nombre de mi</w:t>
      </w:r>
      <w:r>
        <w:t xml:space="preserve"> app.</w:t>
      </w:r>
    </w:p>
    <w:p w:rsidR="00D30D50" w:rsidRDefault="005B1598">
      <w:pPr>
        <w:pBdr>
          <w:top w:val="nil"/>
          <w:left w:val="nil"/>
          <w:bottom w:val="nil"/>
          <w:right w:val="nil"/>
          <w:between w:val="nil"/>
        </w:pBdr>
        <w:jc w:val="both"/>
      </w:pPr>
      <w:r>
        <w:br w:type="page"/>
      </w:r>
    </w:p>
    <w:p w:rsidR="00D30D50" w:rsidRDefault="005B1598">
      <w:pPr>
        <w:pBdr>
          <w:top w:val="nil"/>
          <w:left w:val="nil"/>
          <w:bottom w:val="nil"/>
          <w:right w:val="nil"/>
          <w:between w:val="nil"/>
        </w:pBdr>
        <w:jc w:val="both"/>
      </w:pPr>
      <w:r>
        <w:lastRenderedPageBreak/>
        <w:t>Después de arreglar eso vamos a ver que sale.</w:t>
      </w:r>
    </w:p>
    <w:p w:rsidR="00D30D50" w:rsidRDefault="005B1598">
      <w:pPr>
        <w:pBdr>
          <w:top w:val="nil"/>
          <w:left w:val="nil"/>
          <w:bottom w:val="nil"/>
          <w:right w:val="nil"/>
          <w:between w:val="nil"/>
        </w:pBdr>
        <w:jc w:val="both"/>
      </w:pPr>
      <w:r>
        <w:rPr>
          <w:noProof/>
          <w:lang w:val="es-ES"/>
        </w:rPr>
        <w:drawing>
          <wp:inline distT="114300" distB="114300" distL="114300" distR="114300">
            <wp:extent cx="5943600" cy="1155700"/>
            <wp:effectExtent l="0" t="0" r="0" b="0"/>
            <wp:docPr id="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5943600" cy="1155700"/>
                    </a:xfrm>
                    <a:prstGeom prst="rect">
                      <a:avLst/>
                    </a:prstGeom>
                    <a:ln/>
                  </pic:spPr>
                </pic:pic>
              </a:graphicData>
            </a:graphic>
          </wp:inline>
        </w:drawing>
      </w:r>
    </w:p>
    <w:p w:rsidR="00D30D50" w:rsidRDefault="005B1598">
      <w:pPr>
        <w:pBdr>
          <w:top w:val="nil"/>
          <w:left w:val="nil"/>
          <w:bottom w:val="nil"/>
          <w:right w:val="nil"/>
          <w:between w:val="nil"/>
        </w:pBdr>
        <w:jc w:val="both"/>
      </w:pPr>
      <w:r>
        <w:t xml:space="preserve">Pinta </w:t>
      </w:r>
      <w:proofErr w:type="spellStart"/>
      <w:r>
        <w:t>a</w:t>
      </w:r>
      <w:proofErr w:type="spellEnd"/>
      <w:r>
        <w:t xml:space="preserve"> roto. Conflicto con mi servicio local de mi BD. A buscar.</w:t>
      </w:r>
    </w:p>
    <w:p w:rsidR="00D30D50" w:rsidRDefault="005B1598">
      <w:pPr>
        <w:pBdr>
          <w:top w:val="nil"/>
          <w:left w:val="nil"/>
          <w:bottom w:val="nil"/>
          <w:right w:val="nil"/>
          <w:between w:val="nil"/>
        </w:pBdr>
        <w:jc w:val="both"/>
      </w:pPr>
      <w:r>
        <w:t xml:space="preserve">Probé parando el servicio local de </w:t>
      </w:r>
      <w:proofErr w:type="spellStart"/>
      <w:r>
        <w:t>mariaDB</w:t>
      </w:r>
      <w:proofErr w:type="spellEnd"/>
      <w:r>
        <w:t xml:space="preserve"> con </w:t>
      </w:r>
      <w:proofErr w:type="spellStart"/>
      <w:r>
        <w:t>systemctl</w:t>
      </w:r>
      <w:proofErr w:type="spellEnd"/>
      <w:r>
        <w:t xml:space="preserve"> stop </w:t>
      </w:r>
      <w:proofErr w:type="spellStart"/>
      <w:proofErr w:type="gramStart"/>
      <w:r>
        <w:t>mariadb</w:t>
      </w:r>
      <w:proofErr w:type="spellEnd"/>
      <w:proofErr w:type="gramEnd"/>
      <w:r>
        <w:t xml:space="preserve"> pero seguía igual, porque al dar error el </w:t>
      </w:r>
      <w:proofErr w:type="spellStart"/>
      <w:r>
        <w:t>docker</w:t>
      </w:r>
      <w:proofErr w:type="spellEnd"/>
      <w:r>
        <w:t xml:space="preserve"> </w:t>
      </w:r>
      <w:proofErr w:type="spellStart"/>
      <w:r>
        <w:t>compose</w:t>
      </w:r>
      <w:proofErr w:type="spellEnd"/>
      <w:r>
        <w:t xml:space="preserve"> no se l</w:t>
      </w:r>
      <w:r>
        <w:t xml:space="preserve">evantaba el servidor de </w:t>
      </w:r>
      <w:proofErr w:type="spellStart"/>
      <w:r>
        <w:t>mariadb</w:t>
      </w:r>
      <w:proofErr w:type="spellEnd"/>
      <w:r>
        <w:t xml:space="preserve"> del contenedor. Así que tengo que buscar otra cosa. Es </w:t>
      </w:r>
      <w:proofErr w:type="gramStart"/>
      <w:r>
        <w:t>que</w:t>
      </w:r>
      <w:proofErr w:type="gramEnd"/>
      <w:r>
        <w:t xml:space="preserve"> además, al dar ese error, los contenedores ni arrancaban. Vamos a probar con un </w:t>
      </w:r>
      <w:proofErr w:type="spellStart"/>
      <w:r>
        <w:t>docker</w:t>
      </w:r>
      <w:proofErr w:type="spellEnd"/>
      <w:r>
        <w:t xml:space="preserve"> </w:t>
      </w:r>
      <w:proofErr w:type="spellStart"/>
      <w:r>
        <w:t>ps</w:t>
      </w:r>
      <w:proofErr w:type="spellEnd"/>
      <w:r>
        <w:t>.</w:t>
      </w:r>
    </w:p>
    <w:p w:rsidR="00D30D50" w:rsidRDefault="005B1598">
      <w:pPr>
        <w:pBdr>
          <w:top w:val="nil"/>
          <w:left w:val="nil"/>
          <w:bottom w:val="nil"/>
          <w:right w:val="nil"/>
          <w:between w:val="nil"/>
        </w:pBdr>
        <w:jc w:val="both"/>
      </w:pPr>
      <w:r>
        <w:rPr>
          <w:noProof/>
          <w:lang w:val="es-ES"/>
        </w:rPr>
        <w:drawing>
          <wp:inline distT="114300" distB="114300" distL="114300" distR="114300">
            <wp:extent cx="5943600" cy="5588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943600" cy="558800"/>
                    </a:xfrm>
                    <a:prstGeom prst="rect">
                      <a:avLst/>
                    </a:prstGeom>
                    <a:ln/>
                  </pic:spPr>
                </pic:pic>
              </a:graphicData>
            </a:graphic>
          </wp:inline>
        </w:drawing>
      </w:r>
    </w:p>
    <w:p w:rsidR="00D30D50" w:rsidRDefault="005B1598">
      <w:pPr>
        <w:pBdr>
          <w:top w:val="nil"/>
          <w:left w:val="nil"/>
          <w:bottom w:val="nil"/>
          <w:right w:val="nil"/>
          <w:between w:val="nil"/>
        </w:pBdr>
        <w:jc w:val="both"/>
      </w:pPr>
      <w:r>
        <w:t>No hay ninguno levantado.</w:t>
      </w:r>
    </w:p>
    <w:p w:rsidR="00D30D50" w:rsidRDefault="005B1598">
      <w:pPr>
        <w:pBdr>
          <w:top w:val="nil"/>
          <w:left w:val="nil"/>
          <w:bottom w:val="nil"/>
          <w:right w:val="nil"/>
          <w:between w:val="nil"/>
        </w:pBdr>
        <w:jc w:val="both"/>
      </w:pPr>
      <w:r>
        <w:t xml:space="preserve">Buscando, parece ser, que los contenedores tienen por defecto conectividad exterior. Eso quiere decir que estoy tratando de exponer dos veces el mismo puerto. De ahí viene el problema. Lo que voy a hacer es modificar el puerto o eliminar el de </w:t>
      </w:r>
      <w:proofErr w:type="spellStart"/>
      <w:r>
        <w:t>docker-compo</w:t>
      </w:r>
      <w:r>
        <w:t>se.yml</w:t>
      </w:r>
      <w:proofErr w:type="spellEnd"/>
      <w:r>
        <w:t>.</w:t>
      </w:r>
    </w:p>
    <w:p w:rsidR="00D30D50" w:rsidRDefault="005B1598">
      <w:pPr>
        <w:pBdr>
          <w:top w:val="nil"/>
          <w:left w:val="nil"/>
          <w:bottom w:val="nil"/>
          <w:right w:val="nil"/>
          <w:between w:val="nil"/>
        </w:pBdr>
        <w:jc w:val="both"/>
      </w:pPr>
      <w:r>
        <w:t xml:space="preserve">Después de hacer eso </w:t>
      </w:r>
      <w:proofErr w:type="spellStart"/>
      <w:r>
        <w:t>buildea</w:t>
      </w:r>
      <w:proofErr w:type="spellEnd"/>
      <w:r>
        <w:t>, pero sigo sin ver la interfaz de angular.</w:t>
      </w:r>
    </w:p>
    <w:p w:rsidR="00D30D50" w:rsidRDefault="005B1598">
      <w:pPr>
        <w:pBdr>
          <w:top w:val="nil"/>
          <w:left w:val="nil"/>
          <w:bottom w:val="nil"/>
          <w:right w:val="nil"/>
          <w:between w:val="nil"/>
        </w:pBdr>
        <w:jc w:val="both"/>
      </w:pPr>
      <w:r>
        <w:rPr>
          <w:noProof/>
          <w:lang w:val="es-ES"/>
        </w:rPr>
        <w:drawing>
          <wp:inline distT="114300" distB="114300" distL="114300" distR="114300">
            <wp:extent cx="5943600" cy="24003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943600" cy="2400300"/>
                    </a:xfrm>
                    <a:prstGeom prst="rect">
                      <a:avLst/>
                    </a:prstGeom>
                    <a:ln/>
                  </pic:spPr>
                </pic:pic>
              </a:graphicData>
            </a:graphic>
          </wp:inline>
        </w:drawing>
      </w:r>
    </w:p>
    <w:p w:rsidR="00D30D50" w:rsidRDefault="005B1598">
      <w:pPr>
        <w:pBdr>
          <w:top w:val="nil"/>
          <w:left w:val="nil"/>
          <w:bottom w:val="nil"/>
          <w:right w:val="nil"/>
          <w:between w:val="nil"/>
        </w:pBdr>
        <w:jc w:val="both"/>
      </w:pPr>
      <w:r>
        <w:lastRenderedPageBreak/>
        <w:t xml:space="preserve">Una de las cosas que encontré por ahí, es que cuando haces </w:t>
      </w:r>
      <w:proofErr w:type="spellStart"/>
      <w:r>
        <w:t>build</w:t>
      </w:r>
      <w:proofErr w:type="spellEnd"/>
      <w:r>
        <w:t xml:space="preserve"> de un proyecto de angular, lo principal está dentro de una carpeta browser. Vamos a ver si añadiendo eso al </w:t>
      </w:r>
      <w:proofErr w:type="spellStart"/>
      <w:r>
        <w:t>D</w:t>
      </w:r>
      <w:r>
        <w:t>ockerfile</w:t>
      </w:r>
      <w:proofErr w:type="spellEnd"/>
      <w:r>
        <w:t xml:space="preserve"> de </w:t>
      </w:r>
      <w:proofErr w:type="spellStart"/>
      <w:r>
        <w:t>front</w:t>
      </w:r>
      <w:proofErr w:type="spellEnd"/>
      <w:r>
        <w:t xml:space="preserve"> obtengo resultado.</w:t>
      </w:r>
    </w:p>
    <w:p w:rsidR="00D30D50" w:rsidRDefault="005B1598">
      <w:pPr>
        <w:pBdr>
          <w:top w:val="nil"/>
          <w:left w:val="nil"/>
          <w:bottom w:val="nil"/>
          <w:right w:val="nil"/>
          <w:between w:val="nil"/>
        </w:pBdr>
        <w:jc w:val="both"/>
      </w:pPr>
      <w:r>
        <w:rPr>
          <w:noProof/>
          <w:lang w:val="es-ES"/>
        </w:rPr>
        <w:drawing>
          <wp:inline distT="114300" distB="114300" distL="114300" distR="114300">
            <wp:extent cx="5943600" cy="30099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943600" cy="3009900"/>
                    </a:xfrm>
                    <a:prstGeom prst="rect">
                      <a:avLst/>
                    </a:prstGeom>
                    <a:ln/>
                  </pic:spPr>
                </pic:pic>
              </a:graphicData>
            </a:graphic>
          </wp:inline>
        </w:drawing>
      </w:r>
    </w:p>
    <w:p w:rsidR="00D30D50" w:rsidRDefault="005B1598">
      <w:pPr>
        <w:pBdr>
          <w:top w:val="nil"/>
          <w:left w:val="nil"/>
          <w:bottom w:val="nil"/>
          <w:right w:val="nil"/>
          <w:between w:val="nil"/>
        </w:pBdr>
        <w:jc w:val="both"/>
      </w:pPr>
      <w:r>
        <w:t>Ahora sí. Algunas letras se ven fatal, pero me vale. Por lo menos esto ya funciona.</w:t>
      </w:r>
      <w:r>
        <w:br w:type="page"/>
      </w:r>
    </w:p>
    <w:p w:rsidR="00D30D50" w:rsidRDefault="005B1598">
      <w:pPr>
        <w:pBdr>
          <w:top w:val="nil"/>
          <w:left w:val="nil"/>
          <w:bottom w:val="nil"/>
          <w:right w:val="nil"/>
          <w:between w:val="nil"/>
        </w:pBdr>
        <w:jc w:val="both"/>
      </w:pPr>
      <w:r>
        <w:rPr>
          <w:noProof/>
          <w:lang w:val="es-ES"/>
        </w:rPr>
        <w:lastRenderedPageBreak/>
        <w:drawing>
          <wp:inline distT="114300" distB="114300" distL="114300" distR="114300">
            <wp:extent cx="5943600" cy="2374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943600" cy="2374900"/>
                    </a:xfrm>
                    <a:prstGeom prst="rect">
                      <a:avLst/>
                    </a:prstGeom>
                    <a:ln/>
                  </pic:spPr>
                </pic:pic>
              </a:graphicData>
            </a:graphic>
          </wp:inline>
        </w:drawing>
      </w:r>
    </w:p>
    <w:p w:rsidR="00D30D50" w:rsidRDefault="005B1598">
      <w:pPr>
        <w:pBdr>
          <w:top w:val="nil"/>
          <w:left w:val="nil"/>
          <w:bottom w:val="nil"/>
          <w:right w:val="nil"/>
          <w:between w:val="nil"/>
        </w:pBdr>
        <w:jc w:val="both"/>
      </w:pPr>
      <w:r>
        <w:t>Primera prueba de conectividad. Fallo de las CORS. Pensé que las tenía bien configuradas en el back, pero parece que no es así.</w:t>
      </w:r>
    </w:p>
    <w:p w:rsidR="00D30D50" w:rsidRDefault="005B1598">
      <w:pPr>
        <w:pBdr>
          <w:top w:val="nil"/>
          <w:left w:val="nil"/>
          <w:bottom w:val="nil"/>
          <w:right w:val="nil"/>
          <w:between w:val="nil"/>
        </w:pBdr>
        <w:jc w:val="both"/>
      </w:pPr>
      <w:r>
        <w:rPr>
          <w:noProof/>
          <w:lang w:val="es-ES"/>
        </w:rPr>
        <w:drawing>
          <wp:inline distT="114300" distB="114300" distL="114300" distR="114300">
            <wp:extent cx="5943600" cy="33020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943600" cy="3302000"/>
                    </a:xfrm>
                    <a:prstGeom prst="rect">
                      <a:avLst/>
                    </a:prstGeom>
                    <a:ln/>
                  </pic:spPr>
                </pic:pic>
              </a:graphicData>
            </a:graphic>
          </wp:inline>
        </w:drawing>
      </w:r>
    </w:p>
    <w:p w:rsidR="00D30D50" w:rsidRDefault="005B1598">
      <w:pPr>
        <w:pBdr>
          <w:top w:val="nil"/>
          <w:left w:val="nil"/>
          <w:bottom w:val="nil"/>
          <w:right w:val="nil"/>
          <w:between w:val="nil"/>
        </w:pBdr>
        <w:jc w:val="both"/>
      </w:pPr>
      <w:r>
        <w:t xml:space="preserve">Esta era mi configuración de las CORS en </w:t>
      </w:r>
      <w:proofErr w:type="spellStart"/>
      <w:r>
        <w:t>SpringBoot</w:t>
      </w:r>
      <w:proofErr w:type="spellEnd"/>
      <w:r>
        <w:t xml:space="preserve">. El problema es que esta valía cuando yo servía el </w:t>
      </w:r>
      <w:proofErr w:type="spellStart"/>
      <w:r>
        <w:t>front</w:t>
      </w:r>
      <w:proofErr w:type="spellEnd"/>
      <w:r>
        <w:t xml:space="preserve"> desde la terminal. Con el puerto 4200 entraba todo. Pero ahora el </w:t>
      </w:r>
      <w:proofErr w:type="spellStart"/>
      <w:r>
        <w:t>front</w:t>
      </w:r>
      <w:proofErr w:type="spellEnd"/>
      <w:r>
        <w:t xml:space="preserve"> lo sirve </w:t>
      </w:r>
      <w:proofErr w:type="spellStart"/>
      <w:r>
        <w:t>Nginx</w:t>
      </w:r>
      <w:proofErr w:type="spellEnd"/>
      <w:r>
        <w:t>, que usa el puerto 80. Por lo tanto, tengo que quitar de ah</w:t>
      </w:r>
      <w:r>
        <w:t>í el puerto o simplemente cambiarlo por :80. Tendré que compilar de nuevo y volver a levantar el contenedor.</w:t>
      </w:r>
      <w:r>
        <w:br w:type="page"/>
      </w:r>
    </w:p>
    <w:p w:rsidR="00D30D50" w:rsidRDefault="005B1598">
      <w:pPr>
        <w:pBdr>
          <w:top w:val="nil"/>
          <w:left w:val="nil"/>
          <w:bottom w:val="nil"/>
          <w:right w:val="nil"/>
          <w:between w:val="nil"/>
        </w:pBdr>
        <w:jc w:val="both"/>
      </w:pPr>
      <w:r>
        <w:lastRenderedPageBreak/>
        <w:t xml:space="preserve">Las cosas como son. He tardado como cuatro horas. Fallos de </w:t>
      </w:r>
      <w:proofErr w:type="spellStart"/>
      <w:r>
        <w:t>cors</w:t>
      </w:r>
      <w:proofErr w:type="spellEnd"/>
      <w:r>
        <w:t xml:space="preserve">, cambios de configuraciones, cambios en el </w:t>
      </w:r>
      <w:proofErr w:type="spellStart"/>
      <w:r>
        <w:t>front</w:t>
      </w:r>
      <w:proofErr w:type="spellEnd"/>
      <w:r>
        <w:t>, en el back. He tenido que tirar</w:t>
      </w:r>
      <w:r>
        <w:t xml:space="preserve"> de internet, de </w:t>
      </w:r>
      <w:proofErr w:type="spellStart"/>
      <w:r>
        <w:t>chatgpt</w:t>
      </w:r>
      <w:proofErr w:type="spellEnd"/>
      <w:r>
        <w:t xml:space="preserve">, hasta de </w:t>
      </w:r>
      <w:proofErr w:type="spellStart"/>
      <w:r>
        <w:t>fé</w:t>
      </w:r>
      <w:proofErr w:type="spellEnd"/>
      <w:r>
        <w:t>. Pero bueno, lo normal, no estaba preparado para esto. Son muchas cosas y, el proceso para salir lo que sería a producción, no estoy preparado, ni de lejos.</w:t>
      </w:r>
    </w:p>
    <w:p w:rsidR="00D30D50" w:rsidRDefault="005B1598">
      <w:pPr>
        <w:pBdr>
          <w:top w:val="nil"/>
          <w:left w:val="nil"/>
          <w:bottom w:val="nil"/>
          <w:right w:val="nil"/>
          <w:between w:val="nil"/>
        </w:pBdr>
        <w:jc w:val="both"/>
      </w:pPr>
      <w:r>
        <w:t>Tras muchos cambios, he vuelto a conseguir esto sin que salga</w:t>
      </w:r>
      <w:r>
        <w:t xml:space="preserve">n mil </w:t>
      </w:r>
      <w:proofErr w:type="spellStart"/>
      <w:r>
        <w:t>warnings</w:t>
      </w:r>
      <w:proofErr w:type="spellEnd"/>
      <w:r>
        <w:t xml:space="preserve"> en la consola del navegador.</w:t>
      </w:r>
    </w:p>
    <w:p w:rsidR="00D30D50" w:rsidRDefault="005B1598">
      <w:pPr>
        <w:pBdr>
          <w:top w:val="nil"/>
          <w:left w:val="nil"/>
          <w:bottom w:val="nil"/>
          <w:right w:val="nil"/>
          <w:between w:val="nil"/>
        </w:pBdr>
        <w:jc w:val="both"/>
      </w:pPr>
      <w:r>
        <w:rPr>
          <w:noProof/>
          <w:lang w:val="es-ES"/>
        </w:rPr>
        <w:drawing>
          <wp:inline distT="114300" distB="114300" distL="114300" distR="114300">
            <wp:extent cx="5943600" cy="33274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943600" cy="3327400"/>
                    </a:xfrm>
                    <a:prstGeom prst="rect">
                      <a:avLst/>
                    </a:prstGeom>
                    <a:ln/>
                  </pic:spPr>
                </pic:pic>
              </a:graphicData>
            </a:graphic>
          </wp:inline>
        </w:drawing>
      </w:r>
    </w:p>
    <w:p w:rsidR="00D30D50" w:rsidRDefault="00D30D50">
      <w:pPr>
        <w:pBdr>
          <w:top w:val="nil"/>
          <w:left w:val="nil"/>
          <w:bottom w:val="nil"/>
          <w:right w:val="nil"/>
          <w:between w:val="nil"/>
        </w:pBdr>
        <w:jc w:val="both"/>
      </w:pPr>
    </w:p>
    <w:p w:rsidR="00D30D50" w:rsidRDefault="005B1598">
      <w:pPr>
        <w:pBdr>
          <w:top w:val="nil"/>
          <w:left w:val="nil"/>
          <w:bottom w:val="nil"/>
          <w:right w:val="nil"/>
          <w:between w:val="nil"/>
        </w:pBdr>
        <w:jc w:val="both"/>
      </w:pPr>
      <w:r>
        <w:t xml:space="preserve">Y ahora ya por </w:t>
      </w:r>
      <w:proofErr w:type="spellStart"/>
      <w:r>
        <w:t>fín</w:t>
      </w:r>
      <w:proofErr w:type="spellEnd"/>
      <w:r>
        <w:t xml:space="preserve">, si pulso en ver </w:t>
      </w:r>
      <w:proofErr w:type="spellStart"/>
      <w:r>
        <w:t>heroes</w:t>
      </w:r>
      <w:proofErr w:type="spellEnd"/>
      <w:r>
        <w:t>:</w:t>
      </w:r>
    </w:p>
    <w:p w:rsidR="00D30D50" w:rsidRDefault="005B1598">
      <w:pPr>
        <w:pBdr>
          <w:top w:val="nil"/>
          <w:left w:val="nil"/>
          <w:bottom w:val="nil"/>
          <w:right w:val="nil"/>
          <w:between w:val="nil"/>
        </w:pBdr>
        <w:jc w:val="both"/>
      </w:pPr>
      <w:r>
        <w:rPr>
          <w:noProof/>
          <w:lang w:val="es-ES"/>
        </w:rPr>
        <w:lastRenderedPageBreak/>
        <w:drawing>
          <wp:inline distT="114300" distB="114300" distL="114300" distR="114300">
            <wp:extent cx="5943600" cy="36322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943600" cy="3632200"/>
                    </a:xfrm>
                    <a:prstGeom prst="rect">
                      <a:avLst/>
                    </a:prstGeom>
                    <a:ln/>
                  </pic:spPr>
                </pic:pic>
              </a:graphicData>
            </a:graphic>
          </wp:inline>
        </w:drawing>
      </w:r>
    </w:p>
    <w:p w:rsidR="00D30D50" w:rsidRDefault="005B1598">
      <w:pPr>
        <w:pBdr>
          <w:top w:val="nil"/>
          <w:left w:val="nil"/>
          <w:bottom w:val="nil"/>
          <w:right w:val="nil"/>
          <w:between w:val="nil"/>
        </w:pBdr>
        <w:jc w:val="both"/>
      </w:pPr>
      <w:r>
        <w:t xml:space="preserve">Ya era hora. Eso </w:t>
      </w:r>
      <w:proofErr w:type="spellStart"/>
      <w:r>
        <w:t>si</w:t>
      </w:r>
      <w:proofErr w:type="spellEnd"/>
      <w:r>
        <w:t xml:space="preserve">, algunas de las </w:t>
      </w:r>
      <w:proofErr w:type="spellStart"/>
      <w:r>
        <w:t>urls</w:t>
      </w:r>
      <w:proofErr w:type="spellEnd"/>
      <w:r>
        <w:t xml:space="preserve"> de las imágenes están protegidas y no se cargan. Tengo que cambiarlo.</w:t>
      </w:r>
    </w:p>
    <w:p w:rsidR="00D30D50" w:rsidRDefault="005B1598">
      <w:pPr>
        <w:pBdr>
          <w:top w:val="nil"/>
          <w:left w:val="nil"/>
          <w:bottom w:val="nil"/>
          <w:right w:val="nil"/>
          <w:between w:val="nil"/>
        </w:pBdr>
        <w:jc w:val="both"/>
      </w:pPr>
      <w:r>
        <w:rPr>
          <w:noProof/>
          <w:lang w:val="es-ES"/>
        </w:rPr>
        <w:drawing>
          <wp:inline distT="114300" distB="114300" distL="114300" distR="114300">
            <wp:extent cx="5943600" cy="26670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943600" cy="2667000"/>
                    </a:xfrm>
                    <a:prstGeom prst="rect">
                      <a:avLst/>
                    </a:prstGeom>
                    <a:ln/>
                  </pic:spPr>
                </pic:pic>
              </a:graphicData>
            </a:graphic>
          </wp:inline>
        </w:drawing>
      </w:r>
    </w:p>
    <w:p w:rsidR="00D30D50" w:rsidRDefault="005B1598">
      <w:pPr>
        <w:pBdr>
          <w:top w:val="nil"/>
          <w:left w:val="nil"/>
          <w:bottom w:val="nil"/>
          <w:right w:val="nil"/>
          <w:between w:val="nil"/>
        </w:pBdr>
        <w:jc w:val="both"/>
      </w:pPr>
      <w:r>
        <w:t xml:space="preserve">Vamos a pulsar en Ver detalles, para ver las </w:t>
      </w:r>
      <w:proofErr w:type="spellStart"/>
      <w:r>
        <w:t>stats</w:t>
      </w:r>
      <w:proofErr w:type="spellEnd"/>
      <w:r>
        <w:t xml:space="preserve"> de un </w:t>
      </w:r>
      <w:proofErr w:type="spellStart"/>
      <w:r>
        <w:t>heroe</w:t>
      </w:r>
      <w:proofErr w:type="spellEnd"/>
      <w:r>
        <w:t>.</w:t>
      </w:r>
    </w:p>
    <w:p w:rsidR="00D30D50" w:rsidRDefault="005B1598">
      <w:pPr>
        <w:pBdr>
          <w:top w:val="nil"/>
          <w:left w:val="nil"/>
          <w:bottom w:val="nil"/>
          <w:right w:val="nil"/>
          <w:between w:val="nil"/>
        </w:pBdr>
        <w:jc w:val="both"/>
      </w:pPr>
      <w:r>
        <w:rPr>
          <w:noProof/>
          <w:lang w:val="es-ES"/>
        </w:rPr>
        <w:lastRenderedPageBreak/>
        <w:drawing>
          <wp:inline distT="114300" distB="114300" distL="114300" distR="114300">
            <wp:extent cx="5943600" cy="31750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5943600" cy="3175000"/>
                    </a:xfrm>
                    <a:prstGeom prst="rect">
                      <a:avLst/>
                    </a:prstGeom>
                    <a:ln/>
                  </pic:spPr>
                </pic:pic>
              </a:graphicData>
            </a:graphic>
          </wp:inline>
        </w:drawing>
      </w:r>
    </w:p>
    <w:p w:rsidR="00D30D50" w:rsidRDefault="005B1598">
      <w:pPr>
        <w:pBdr>
          <w:top w:val="nil"/>
          <w:left w:val="nil"/>
          <w:bottom w:val="nil"/>
          <w:right w:val="nil"/>
          <w:between w:val="nil"/>
        </w:pBdr>
        <w:jc w:val="both"/>
      </w:pPr>
      <w:r>
        <w:t>Pues ya estaría. Incluso funciona el botón de volver a la lista. Por lo menos, ya se puede hacer algo.</w:t>
      </w:r>
    </w:p>
    <w:sectPr w:rsidR="00D30D50">
      <w:headerReference w:type="default" r:id="rId44"/>
      <w:headerReference w:type="first" r:id="rId45"/>
      <w:footerReference w:type="first" r:id="rId46"/>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1598" w:rsidRDefault="005B1598">
      <w:pPr>
        <w:spacing w:before="0" w:line="240" w:lineRule="auto"/>
      </w:pPr>
      <w:r>
        <w:separator/>
      </w:r>
    </w:p>
  </w:endnote>
  <w:endnote w:type="continuationSeparator" w:id="0">
    <w:p w:rsidR="005B1598" w:rsidRDefault="005B159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Roboto">
    <w:charset w:val="00"/>
    <w:family w:val="auto"/>
    <w:pitch w:val="default"/>
    <w:embedRegular r:id="rId1" w:fontKey="{D4586318-06FB-4553-9FF3-196178334007}"/>
    <w:embedBold r:id="rId2" w:fontKey="{B3223FB9-A898-4195-894D-3EF23AF238E0}"/>
    <w:embedItalic r:id="rId3" w:fontKey="{A7C586A2-C6F7-471E-A9CC-74BCA93E9C85}"/>
  </w:font>
  <w:font w:name="Roboto Slab">
    <w:charset w:val="00"/>
    <w:family w:val="auto"/>
    <w:pitch w:val="default"/>
    <w:embedRegular r:id="rId4" w:fontKey="{0B74FFB4-0A2B-496F-B2F9-C3DA7118C256}"/>
    <w:embedBold r:id="rId5" w:fontKey="{66C1AC7B-4A66-4A7C-9B28-120F904F21CB}"/>
    <w:embedItalic r:id="rId6" w:fontKey="{DB557108-1CAF-4B61-9D24-904181F6AA3D}"/>
  </w:font>
  <w:font w:name="Trebuchet MS">
    <w:panose1 w:val="020B0603020202020204"/>
    <w:charset w:val="00"/>
    <w:family w:val="swiss"/>
    <w:pitch w:val="variable"/>
    <w:sig w:usb0="00000687" w:usb1="00000000" w:usb2="00000000" w:usb3="00000000" w:csb0="0000009F" w:csb1="00000000"/>
    <w:embedItalic r:id="rId7" w:fontKey="{9899CFF2-D557-436F-AF19-A75B4BCCDE0B}"/>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8" w:fontKey="{E6C4E1DF-CF74-4526-AD3A-1FC1BC454981}"/>
  </w:font>
  <w:font w:name="Cambria">
    <w:panose1 w:val="02040503050406030204"/>
    <w:charset w:val="00"/>
    <w:family w:val="roman"/>
    <w:pitch w:val="variable"/>
    <w:sig w:usb0="E00006FF" w:usb1="420024FF" w:usb2="02000000" w:usb3="00000000" w:csb0="0000019F" w:csb1="00000000"/>
    <w:embedRegular r:id="rId9" w:fontKey="{69BC4135-EF51-4D4E-82BF-D4F32BC6016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0D50" w:rsidRDefault="00D30D50">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1598" w:rsidRDefault="005B1598">
      <w:pPr>
        <w:spacing w:before="0" w:line="240" w:lineRule="auto"/>
      </w:pPr>
      <w:r>
        <w:separator/>
      </w:r>
    </w:p>
  </w:footnote>
  <w:footnote w:type="continuationSeparator" w:id="0">
    <w:p w:rsidR="005B1598" w:rsidRDefault="005B159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0D50" w:rsidRDefault="005B1598">
    <w:pPr>
      <w:widowControl w:val="0"/>
      <w:pBdr>
        <w:top w:val="nil"/>
        <w:left w:val="nil"/>
        <w:bottom w:val="nil"/>
        <w:right w:val="nil"/>
        <w:between w:val="nil"/>
      </w:pBdr>
      <w:spacing w:before="600"/>
      <w:ind w:right="180"/>
      <w:jc w:val="right"/>
      <w:rPr>
        <w:rFonts w:ascii="Roboto Slab" w:eastAsia="Roboto Slab" w:hAnsi="Roboto Slab" w:cs="Roboto Slab"/>
        <w:color w:val="FF5722"/>
      </w:rPr>
    </w:pPr>
    <w:r>
      <w:rPr>
        <w:rFonts w:ascii="Roboto Slab" w:eastAsia="Roboto Slab" w:hAnsi="Roboto Slab" w:cs="Roboto Slab"/>
        <w:color w:val="FF5722"/>
      </w:rPr>
      <w:fldChar w:fldCharType="begin"/>
    </w:r>
    <w:r>
      <w:rPr>
        <w:rFonts w:ascii="Roboto Slab" w:eastAsia="Roboto Slab" w:hAnsi="Roboto Slab" w:cs="Roboto Slab"/>
        <w:color w:val="FF5722"/>
      </w:rPr>
      <w:instrText>PAGE</w:instrText>
    </w:r>
    <w:r w:rsidR="00BE1086">
      <w:rPr>
        <w:rFonts w:ascii="Roboto Slab" w:eastAsia="Roboto Slab" w:hAnsi="Roboto Slab" w:cs="Roboto Slab"/>
        <w:color w:val="FF5722"/>
      </w:rPr>
      <w:fldChar w:fldCharType="separate"/>
    </w:r>
    <w:r w:rsidR="00C303B7">
      <w:rPr>
        <w:rFonts w:ascii="Roboto Slab" w:eastAsia="Roboto Slab" w:hAnsi="Roboto Slab" w:cs="Roboto Slab"/>
        <w:noProof/>
        <w:color w:val="FF5722"/>
      </w:rPr>
      <w:t>10</w:t>
    </w:r>
    <w:r>
      <w:rPr>
        <w:rFonts w:ascii="Roboto Slab" w:eastAsia="Roboto Slab" w:hAnsi="Roboto Slab" w:cs="Roboto Slab"/>
        <w:color w:val="FF5722"/>
      </w:rPr>
      <w:fldChar w:fldCharType="end"/>
    </w:r>
    <w:ins w:id="36" w:author="Alejandro Sainz Sainz" w:date="2026-01-26T10:00:00Z">
      <w:r>
        <w:rPr>
          <w:rFonts w:ascii="Roboto Slab" w:eastAsia="Roboto Slab" w:hAnsi="Roboto Slab" w:cs="Roboto Slab"/>
          <w:color w:val="FF5722"/>
        </w:rPr>
        <w:tab/>
      </w:r>
      <w:r>
        <w:rPr>
          <w:rFonts w:ascii="Roboto Slab" w:eastAsia="Roboto Slab" w:hAnsi="Roboto Slab" w:cs="Roboto Slab"/>
          <w:color w:val="FF5722"/>
        </w:rPr>
        <w:tab/>
      </w:r>
      <w:r>
        <w:rPr>
          <w:rFonts w:ascii="Roboto Slab" w:eastAsia="Roboto Slab" w:hAnsi="Roboto Slab" w:cs="Roboto Slab"/>
          <w:color w:val="FF5722"/>
        </w:rPr>
        <w:tab/>
      </w:r>
      <w:r>
        <w:rPr>
          <w:rFonts w:ascii="Roboto Slab" w:eastAsia="Roboto Slab" w:hAnsi="Roboto Slab" w:cs="Roboto Slab"/>
          <w:color w:val="FF5722"/>
        </w:rPr>
        <w:tab/>
      </w:r>
      <w:r>
        <w:rPr>
          <w:rFonts w:ascii="Roboto Slab" w:eastAsia="Roboto Slab" w:hAnsi="Roboto Slab" w:cs="Roboto Slab"/>
          <w:color w:val="FF5722"/>
        </w:rPr>
        <w:tab/>
      </w:r>
      <w:r>
        <w:rPr>
          <w:rFonts w:ascii="Roboto Slab" w:eastAsia="Roboto Slab" w:hAnsi="Roboto Slab" w:cs="Roboto Slab"/>
          <w:color w:val="FF5722"/>
        </w:rPr>
        <w:tab/>
      </w:r>
      <w:r>
        <w:rPr>
          <w:rFonts w:ascii="Roboto Slab" w:eastAsia="Roboto Slab" w:hAnsi="Roboto Slab" w:cs="Roboto Slab"/>
          <w:color w:val="FF5722"/>
        </w:rPr>
        <w:tab/>
      </w:r>
      <w:r>
        <w:rPr>
          <w:rFonts w:ascii="Roboto Slab" w:eastAsia="Roboto Slab" w:hAnsi="Roboto Slab" w:cs="Roboto Slab"/>
          <w:color w:val="FF5722"/>
        </w:rPr>
        <w:tab/>
      </w:r>
      <w:r>
        <w:rPr>
          <w:rFonts w:ascii="Roboto Slab" w:eastAsia="Roboto Slab" w:hAnsi="Roboto Slab" w:cs="Roboto Slab"/>
          <w:color w:val="FF5722"/>
        </w:rPr>
        <w:tab/>
      </w:r>
      <w:r>
        <w:rPr>
          <w:rFonts w:ascii="Roboto Slab" w:eastAsia="Roboto Slab" w:hAnsi="Roboto Slab" w:cs="Roboto Slab"/>
          <w:color w:val="FF5722"/>
        </w:rPr>
        <w:tab/>
        <w:t>26 ene 2026</w:t>
      </w:r>
    </w:ins>
  </w:p>
  <w:p w:rsidR="00D30D50" w:rsidRDefault="005B1598">
    <w:pPr>
      <w:widowControl w:val="0"/>
      <w:pBdr>
        <w:top w:val="nil"/>
        <w:left w:val="nil"/>
        <w:bottom w:val="nil"/>
        <w:right w:val="nil"/>
        <w:between w:val="nil"/>
      </w:pBdr>
      <w:spacing w:before="0" w:line="240" w:lineRule="auto"/>
      <w:ind w:left="-90" w:right="-90"/>
      <w:jc w:val="left"/>
    </w:pPr>
    <w:r>
      <w:rPr>
        <w:noProof/>
        <w:lang w:val="es-ES"/>
      </w:rPr>
      <w:drawing>
        <wp:inline distT="114300" distB="114300" distL="114300" distR="114300">
          <wp:extent cx="5943600" cy="50800"/>
          <wp:effectExtent l="0" t="0" r="0" b="0"/>
          <wp:docPr id="14" name="image1.png" descr="Línea larga y fina para dividir las secciones del documento"/>
          <wp:cNvGraphicFramePr/>
          <a:graphic xmlns:a="http://schemas.openxmlformats.org/drawingml/2006/main">
            <a:graphicData uri="http://schemas.openxmlformats.org/drawingml/2006/picture">
              <pic:pic xmlns:pic="http://schemas.openxmlformats.org/drawingml/2006/picture">
                <pic:nvPicPr>
                  <pic:cNvPr id="0" name="image1.png" descr="Línea larga y fina para dividir las secciones del documento"/>
                  <pic:cNvPicPr preferRelativeResize="0"/>
                </pic:nvPicPr>
                <pic:blipFill>
                  <a:blip r:embed="rId1"/>
                  <a:srcRect/>
                  <a:stretch>
                    <a:fillRect/>
                  </a:stretch>
                </pic:blipFill>
                <pic:spPr>
                  <a:xfrm>
                    <a:off x="0" y="0"/>
                    <a:ext cx="5943600" cy="508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0D50" w:rsidRDefault="00D30D50">
    <w:pPr>
      <w:pBdr>
        <w:top w:val="nil"/>
        <w:left w:val="nil"/>
        <w:bottom w:val="nil"/>
        <w:right w:val="nil"/>
        <w:between w:val="nil"/>
      </w:pBdr>
      <w:jc w:val="righ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D50"/>
    <w:rsid w:val="005B1598"/>
    <w:rsid w:val="00BE1086"/>
    <w:rsid w:val="00C303B7"/>
    <w:rsid w:val="00D30D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A1535"/>
  <w15:docId w15:val="{35A438B2-96FD-434C-8A4B-314D9746A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Roboto" w:eastAsia="Roboto" w:hAnsi="Roboto" w:cs="Roboto"/>
        <w:color w:val="666666"/>
        <w:sz w:val="24"/>
        <w:szCs w:val="24"/>
        <w:lang w:val="es" w:eastAsia="es-ES" w:bidi="ar-SA"/>
      </w:rPr>
    </w:rPrDefault>
    <w:pPrDefault>
      <w:pPr>
        <w:spacing w:before="200" w:line="312"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320" w:line="240" w:lineRule="auto"/>
      <w:outlineLvl w:val="0"/>
    </w:pPr>
    <w:rPr>
      <w:rFonts w:ascii="Roboto Slab" w:eastAsia="Roboto Slab" w:hAnsi="Roboto Slab" w:cs="Roboto Slab"/>
      <w:b/>
      <w:bCs/>
      <w:color w:val="8BC34A"/>
      <w:sz w:val="36"/>
      <w:szCs w:val="36"/>
    </w:rPr>
  </w:style>
  <w:style w:type="paragraph" w:styleId="Ttulo2">
    <w:name w:val="heading 2"/>
    <w:basedOn w:val="Normal"/>
    <w:next w:val="Normal"/>
    <w:pPr>
      <w:keepNext/>
      <w:keepLines/>
      <w:spacing w:before="320"/>
      <w:jc w:val="left"/>
      <w:outlineLvl w:val="1"/>
    </w:pPr>
    <w:rPr>
      <w:rFonts w:ascii="Roboto Slab" w:eastAsia="Roboto Slab" w:hAnsi="Roboto Slab" w:cs="Roboto Slab"/>
      <w:color w:val="FF5722"/>
      <w:sz w:val="28"/>
      <w:szCs w:val="28"/>
    </w:rPr>
  </w:style>
  <w:style w:type="paragraph" w:styleId="Ttulo3">
    <w:name w:val="heading 3"/>
    <w:basedOn w:val="Normal"/>
    <w:next w:val="Normal"/>
    <w:pPr>
      <w:keepNext/>
      <w:keepLines/>
      <w:spacing w:before="280" w:after="80"/>
      <w:jc w:val="left"/>
      <w:outlineLvl w:val="2"/>
    </w:pPr>
    <w:rPr>
      <w:b/>
      <w:bCs/>
      <w:color w:val="000000"/>
    </w:rPr>
  </w:style>
  <w:style w:type="paragraph" w:styleId="Ttulo4">
    <w:name w:val="heading 4"/>
    <w:basedOn w:val="Normal"/>
    <w:next w:val="Normal"/>
    <w:pPr>
      <w:keepNext/>
      <w:keepLines/>
      <w:spacing w:before="240" w:after="40"/>
      <w:jc w:val="left"/>
      <w:outlineLvl w:val="3"/>
    </w:pPr>
    <w:rPr>
      <w:i/>
      <w:iCs/>
    </w:rPr>
  </w:style>
  <w:style w:type="paragraph" w:styleId="Ttulo5">
    <w:name w:val="heading 5"/>
    <w:basedOn w:val="Normal"/>
    <w:next w:val="Normal"/>
    <w:pPr>
      <w:keepNext/>
      <w:keepLines/>
      <w:spacing w:before="220" w:after="40"/>
      <w:jc w:val="left"/>
      <w:outlineLvl w:val="4"/>
    </w:pPr>
    <w:rPr>
      <w:b/>
      <w:bCs/>
      <w:sz w:val="20"/>
      <w:szCs w:val="20"/>
    </w:rPr>
  </w:style>
  <w:style w:type="paragraph" w:styleId="Ttulo6">
    <w:name w:val="heading 6"/>
    <w:basedOn w:val="Normal"/>
    <w:next w:val="Normal"/>
    <w:pPr>
      <w:keepNext/>
      <w:keepLines/>
      <w:spacing w:before="160"/>
      <w:outlineLvl w:val="5"/>
    </w:pPr>
    <w:rPr>
      <w:rFonts w:ascii="Trebuchet MS" w:eastAsia="Trebuchet MS" w:hAnsi="Trebuchet MS" w:cs="Trebuchet MS"/>
      <w:i/>
      <w:iCs/>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pPr>
      <w:keepNext/>
      <w:keepLines/>
      <w:spacing w:before="720"/>
    </w:pPr>
    <w:rPr>
      <w:rFonts w:ascii="Roboto Slab" w:eastAsia="Roboto Slab" w:hAnsi="Roboto Slab" w:cs="Roboto Slab"/>
      <w:b/>
      <w:bCs/>
      <w:color w:val="FF5722"/>
      <w:sz w:val="72"/>
      <w:szCs w:val="72"/>
    </w:rPr>
  </w:style>
  <w:style w:type="paragraph" w:styleId="Subttulo">
    <w:name w:val="Subtitle"/>
    <w:basedOn w:val="Normal"/>
    <w:next w:val="Normal"/>
    <w:pPr>
      <w:keepNext/>
      <w:keepLines/>
      <w:spacing w:line="240" w:lineRule="auto"/>
    </w:pPr>
    <w:rPr>
      <w:rFonts w:ascii="Roboto Slab" w:eastAsia="Roboto Slab" w:hAnsi="Roboto Slab" w:cs="Roboto Slab"/>
      <w:i/>
      <w:iCs/>
      <w:color w:val="99999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ocs.docker.com/engine/containers/run/" TargetMode="Externa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node.js"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cs.docker.com/compose/how-tos/environment-variables/set-environment-variables/" TargetMode="External"/><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E2BC04-6D81-40E9-8FB3-3860D718B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25</Pages>
  <Words>1850</Words>
  <Characters>10176</Characters>
  <Application>Microsoft Office Word</Application>
  <DocSecurity>0</DocSecurity>
  <Lines>84</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daw2</cp:lastModifiedBy>
  <cp:revision>2</cp:revision>
  <dcterms:created xsi:type="dcterms:W3CDTF">2026-01-27T16:44:00Z</dcterms:created>
  <dcterms:modified xsi:type="dcterms:W3CDTF">2026-01-27T17:26:00Z</dcterms:modified>
</cp:coreProperties>
</file>